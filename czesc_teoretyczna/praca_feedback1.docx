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C9CA53F" w:rsidR="006058A1" w:rsidRPr="00C80924" w:rsidRDefault="006F53B2" w:rsidP="006058A1">
      <w:pPr>
        <w:spacing w:before="240" w:line="240" w:lineRule="auto"/>
        <w:jc w:val="center"/>
        <w:rPr>
          <w:rFonts w:ascii="Titillium" w:eastAsia="Calibri" w:hAnsi="Titillium"/>
        </w:rPr>
      </w:pPr>
      <w:r>
        <w:rPr>
          <w:rFonts w:ascii="Titillium" w:eastAsia="Calibri" w:hAnsi="Titillium"/>
          <w:i/>
        </w:rPr>
        <w:t xml:space="preserve">Instytut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7FB95DB6" w14:textId="5DC6DDBB" w:rsidR="005F547B"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271693" w:history="1">
        <w:r w:rsidR="005F547B" w:rsidRPr="001F6EDF">
          <w:rPr>
            <w:rStyle w:val="Hipercze"/>
            <w:noProof/>
          </w:rPr>
          <w:t>Wstęp</w:t>
        </w:r>
        <w:r w:rsidR="005F547B">
          <w:rPr>
            <w:noProof/>
            <w:webHidden/>
          </w:rPr>
          <w:tab/>
        </w:r>
        <w:r w:rsidR="005F547B">
          <w:rPr>
            <w:noProof/>
            <w:webHidden/>
          </w:rPr>
          <w:fldChar w:fldCharType="begin"/>
        </w:r>
        <w:r w:rsidR="005F547B">
          <w:rPr>
            <w:noProof/>
            <w:webHidden/>
          </w:rPr>
          <w:instrText xml:space="preserve"> PAGEREF _Toc218271693 \h </w:instrText>
        </w:r>
        <w:r w:rsidR="005F547B">
          <w:rPr>
            <w:noProof/>
            <w:webHidden/>
          </w:rPr>
        </w:r>
        <w:r w:rsidR="005F547B">
          <w:rPr>
            <w:noProof/>
            <w:webHidden/>
          </w:rPr>
          <w:fldChar w:fldCharType="separate"/>
        </w:r>
        <w:r w:rsidR="00EA07CB">
          <w:rPr>
            <w:noProof/>
            <w:webHidden/>
          </w:rPr>
          <w:t>4</w:t>
        </w:r>
        <w:r w:rsidR="005F547B">
          <w:rPr>
            <w:noProof/>
            <w:webHidden/>
          </w:rPr>
          <w:fldChar w:fldCharType="end"/>
        </w:r>
      </w:hyperlink>
    </w:p>
    <w:p w14:paraId="054D1372" w14:textId="78E7A0EC"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4" w:history="1">
        <w:r w:rsidRPr="001F6EDF">
          <w:rPr>
            <w:rStyle w:val="Hipercze"/>
            <w:noProof/>
          </w:rPr>
          <w:t>Rozdział 1 Protokół MIDI</w:t>
        </w:r>
        <w:r>
          <w:rPr>
            <w:noProof/>
            <w:webHidden/>
          </w:rPr>
          <w:tab/>
        </w:r>
        <w:r>
          <w:rPr>
            <w:noProof/>
            <w:webHidden/>
          </w:rPr>
          <w:fldChar w:fldCharType="begin"/>
        </w:r>
        <w:r>
          <w:rPr>
            <w:noProof/>
            <w:webHidden/>
          </w:rPr>
          <w:instrText xml:space="preserve"> PAGEREF _Toc218271694 \h </w:instrText>
        </w:r>
        <w:r>
          <w:rPr>
            <w:noProof/>
            <w:webHidden/>
          </w:rPr>
        </w:r>
        <w:r>
          <w:rPr>
            <w:noProof/>
            <w:webHidden/>
          </w:rPr>
          <w:fldChar w:fldCharType="separate"/>
        </w:r>
        <w:r w:rsidR="00EA07CB">
          <w:rPr>
            <w:noProof/>
            <w:webHidden/>
          </w:rPr>
          <w:t>6</w:t>
        </w:r>
        <w:r>
          <w:rPr>
            <w:noProof/>
            <w:webHidden/>
          </w:rPr>
          <w:fldChar w:fldCharType="end"/>
        </w:r>
      </w:hyperlink>
    </w:p>
    <w:p w14:paraId="78EFA77F" w14:textId="76D8459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5" w:history="1">
        <w:r w:rsidRPr="001F6EDF">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Wprowadzenie do protokołu MIDI</w:t>
        </w:r>
        <w:r>
          <w:rPr>
            <w:noProof/>
            <w:webHidden/>
          </w:rPr>
          <w:tab/>
        </w:r>
        <w:r>
          <w:rPr>
            <w:noProof/>
            <w:webHidden/>
          </w:rPr>
          <w:fldChar w:fldCharType="begin"/>
        </w:r>
        <w:r>
          <w:rPr>
            <w:noProof/>
            <w:webHidden/>
          </w:rPr>
          <w:instrText xml:space="preserve"> PAGEREF _Toc218271695 \h </w:instrText>
        </w:r>
        <w:r>
          <w:rPr>
            <w:noProof/>
            <w:webHidden/>
          </w:rPr>
        </w:r>
        <w:r>
          <w:rPr>
            <w:noProof/>
            <w:webHidden/>
          </w:rPr>
          <w:fldChar w:fldCharType="separate"/>
        </w:r>
        <w:r w:rsidR="00EA07CB">
          <w:rPr>
            <w:noProof/>
            <w:webHidden/>
          </w:rPr>
          <w:t>6</w:t>
        </w:r>
        <w:r>
          <w:rPr>
            <w:noProof/>
            <w:webHidden/>
          </w:rPr>
          <w:fldChar w:fldCharType="end"/>
        </w:r>
      </w:hyperlink>
    </w:p>
    <w:p w14:paraId="1CF99DFD" w14:textId="33C2FC82"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6" w:history="1">
        <w:r w:rsidRPr="001F6EDF">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Dziennik definicji</w:t>
        </w:r>
        <w:r>
          <w:rPr>
            <w:noProof/>
            <w:webHidden/>
          </w:rPr>
          <w:tab/>
        </w:r>
        <w:r>
          <w:rPr>
            <w:noProof/>
            <w:webHidden/>
          </w:rPr>
          <w:fldChar w:fldCharType="begin"/>
        </w:r>
        <w:r>
          <w:rPr>
            <w:noProof/>
            <w:webHidden/>
          </w:rPr>
          <w:instrText xml:space="preserve"> PAGEREF _Toc218271696 \h </w:instrText>
        </w:r>
        <w:r>
          <w:rPr>
            <w:noProof/>
            <w:webHidden/>
          </w:rPr>
        </w:r>
        <w:r>
          <w:rPr>
            <w:noProof/>
            <w:webHidden/>
          </w:rPr>
          <w:fldChar w:fldCharType="separate"/>
        </w:r>
        <w:r w:rsidR="00EA07CB">
          <w:rPr>
            <w:noProof/>
            <w:webHidden/>
          </w:rPr>
          <w:t>6</w:t>
        </w:r>
        <w:r>
          <w:rPr>
            <w:noProof/>
            <w:webHidden/>
          </w:rPr>
          <w:fldChar w:fldCharType="end"/>
        </w:r>
      </w:hyperlink>
    </w:p>
    <w:p w14:paraId="2F2EA749" w14:textId="5E53BD9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7" w:history="1">
        <w:r w:rsidRPr="001F6EDF">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Budowa ramki/komunikatu MIDI</w:t>
        </w:r>
        <w:r>
          <w:rPr>
            <w:noProof/>
            <w:webHidden/>
          </w:rPr>
          <w:tab/>
        </w:r>
        <w:r>
          <w:rPr>
            <w:noProof/>
            <w:webHidden/>
          </w:rPr>
          <w:fldChar w:fldCharType="begin"/>
        </w:r>
        <w:r>
          <w:rPr>
            <w:noProof/>
            <w:webHidden/>
          </w:rPr>
          <w:instrText xml:space="preserve"> PAGEREF _Toc218271697 \h </w:instrText>
        </w:r>
        <w:r>
          <w:rPr>
            <w:noProof/>
            <w:webHidden/>
          </w:rPr>
        </w:r>
        <w:r>
          <w:rPr>
            <w:noProof/>
            <w:webHidden/>
          </w:rPr>
          <w:fldChar w:fldCharType="separate"/>
        </w:r>
        <w:r w:rsidR="00EA07CB">
          <w:rPr>
            <w:noProof/>
            <w:webHidden/>
          </w:rPr>
          <w:t>7</w:t>
        </w:r>
        <w:r>
          <w:rPr>
            <w:noProof/>
            <w:webHidden/>
          </w:rPr>
          <w:fldChar w:fldCharType="end"/>
        </w:r>
      </w:hyperlink>
    </w:p>
    <w:p w14:paraId="2BD47416" w14:textId="799854A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698" w:history="1">
        <w:r w:rsidRPr="001F6EDF">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komunikatów MIDI</w:t>
        </w:r>
        <w:r>
          <w:rPr>
            <w:noProof/>
            <w:webHidden/>
          </w:rPr>
          <w:tab/>
        </w:r>
        <w:r>
          <w:rPr>
            <w:noProof/>
            <w:webHidden/>
          </w:rPr>
          <w:fldChar w:fldCharType="begin"/>
        </w:r>
        <w:r>
          <w:rPr>
            <w:noProof/>
            <w:webHidden/>
          </w:rPr>
          <w:instrText xml:space="preserve"> PAGEREF _Toc218271698 \h </w:instrText>
        </w:r>
        <w:r>
          <w:rPr>
            <w:noProof/>
            <w:webHidden/>
          </w:rPr>
        </w:r>
        <w:r>
          <w:rPr>
            <w:noProof/>
            <w:webHidden/>
          </w:rPr>
          <w:fldChar w:fldCharType="separate"/>
        </w:r>
        <w:r w:rsidR="00EA07CB">
          <w:rPr>
            <w:noProof/>
            <w:webHidden/>
          </w:rPr>
          <w:t>8</w:t>
        </w:r>
        <w:r>
          <w:rPr>
            <w:noProof/>
            <w:webHidden/>
          </w:rPr>
          <w:fldChar w:fldCharType="end"/>
        </w:r>
      </w:hyperlink>
    </w:p>
    <w:p w14:paraId="10763E4C" w14:textId="51B850DB"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699" w:history="1">
        <w:r w:rsidRPr="001F6EDF">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_Toc218271699 \h </w:instrText>
        </w:r>
        <w:r>
          <w:rPr>
            <w:noProof/>
            <w:webHidden/>
          </w:rPr>
        </w:r>
        <w:r>
          <w:rPr>
            <w:noProof/>
            <w:webHidden/>
          </w:rPr>
          <w:fldChar w:fldCharType="separate"/>
        </w:r>
        <w:r w:rsidR="00EA07CB">
          <w:rPr>
            <w:noProof/>
            <w:webHidden/>
          </w:rPr>
          <w:t>10</w:t>
        </w:r>
        <w:r>
          <w:rPr>
            <w:noProof/>
            <w:webHidden/>
          </w:rPr>
          <w:fldChar w:fldCharType="end"/>
        </w:r>
      </w:hyperlink>
    </w:p>
    <w:p w14:paraId="234095F8" w14:textId="31DB8733"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0" w:history="1">
        <w:r w:rsidRPr="001F6EDF">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Standardy na rynku</w:t>
        </w:r>
        <w:r>
          <w:rPr>
            <w:noProof/>
            <w:webHidden/>
          </w:rPr>
          <w:tab/>
        </w:r>
        <w:r>
          <w:rPr>
            <w:noProof/>
            <w:webHidden/>
          </w:rPr>
          <w:fldChar w:fldCharType="begin"/>
        </w:r>
        <w:r>
          <w:rPr>
            <w:noProof/>
            <w:webHidden/>
          </w:rPr>
          <w:instrText xml:space="preserve"> PAGEREF _Toc218271700 \h </w:instrText>
        </w:r>
        <w:r>
          <w:rPr>
            <w:noProof/>
            <w:webHidden/>
          </w:rPr>
        </w:r>
        <w:r>
          <w:rPr>
            <w:noProof/>
            <w:webHidden/>
          </w:rPr>
          <w:fldChar w:fldCharType="separate"/>
        </w:r>
        <w:r w:rsidR="00EA07CB">
          <w:rPr>
            <w:noProof/>
            <w:webHidden/>
          </w:rPr>
          <w:t>10</w:t>
        </w:r>
        <w:r>
          <w:rPr>
            <w:noProof/>
            <w:webHidden/>
          </w:rPr>
          <w:fldChar w:fldCharType="end"/>
        </w:r>
      </w:hyperlink>
    </w:p>
    <w:p w14:paraId="7FC612F2" w14:textId="694C3AB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1" w:history="1">
        <w:r w:rsidRPr="001F6EDF">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pierwsza, reprezentant: aplikacja Flowkey</w:t>
        </w:r>
        <w:r>
          <w:rPr>
            <w:noProof/>
            <w:webHidden/>
          </w:rPr>
          <w:tab/>
        </w:r>
        <w:r>
          <w:rPr>
            <w:noProof/>
            <w:webHidden/>
          </w:rPr>
          <w:fldChar w:fldCharType="begin"/>
        </w:r>
        <w:r>
          <w:rPr>
            <w:noProof/>
            <w:webHidden/>
          </w:rPr>
          <w:instrText xml:space="preserve"> PAGEREF _Toc218271701 \h </w:instrText>
        </w:r>
        <w:r>
          <w:rPr>
            <w:noProof/>
            <w:webHidden/>
          </w:rPr>
        </w:r>
        <w:r>
          <w:rPr>
            <w:noProof/>
            <w:webHidden/>
          </w:rPr>
          <w:fldChar w:fldCharType="separate"/>
        </w:r>
        <w:r w:rsidR="00EA07CB">
          <w:rPr>
            <w:noProof/>
            <w:webHidden/>
          </w:rPr>
          <w:t>10</w:t>
        </w:r>
        <w:r>
          <w:rPr>
            <w:noProof/>
            <w:webHidden/>
          </w:rPr>
          <w:fldChar w:fldCharType="end"/>
        </w:r>
      </w:hyperlink>
    </w:p>
    <w:p w14:paraId="6CD1D588" w14:textId="447E227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2" w:history="1">
        <w:r w:rsidRPr="001F6EDF">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druga, reprezentant: aplikacja Synthesia</w:t>
        </w:r>
        <w:r>
          <w:rPr>
            <w:noProof/>
            <w:webHidden/>
          </w:rPr>
          <w:tab/>
        </w:r>
        <w:r>
          <w:rPr>
            <w:noProof/>
            <w:webHidden/>
          </w:rPr>
          <w:fldChar w:fldCharType="begin"/>
        </w:r>
        <w:r>
          <w:rPr>
            <w:noProof/>
            <w:webHidden/>
          </w:rPr>
          <w:instrText xml:space="preserve"> PAGEREF _Toc218271702 \h </w:instrText>
        </w:r>
        <w:r>
          <w:rPr>
            <w:noProof/>
            <w:webHidden/>
          </w:rPr>
        </w:r>
        <w:r>
          <w:rPr>
            <w:noProof/>
            <w:webHidden/>
          </w:rPr>
          <w:fldChar w:fldCharType="separate"/>
        </w:r>
        <w:r w:rsidR="00EA07CB">
          <w:rPr>
            <w:noProof/>
            <w:webHidden/>
          </w:rPr>
          <w:t>12</w:t>
        </w:r>
        <w:r>
          <w:rPr>
            <w:noProof/>
            <w:webHidden/>
          </w:rPr>
          <w:fldChar w:fldCharType="end"/>
        </w:r>
      </w:hyperlink>
    </w:p>
    <w:p w14:paraId="48F9B9EB" w14:textId="3757613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3" w:history="1">
        <w:r w:rsidRPr="001F6EDF">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_Toc218271703 \h </w:instrText>
        </w:r>
        <w:r>
          <w:rPr>
            <w:noProof/>
            <w:webHidden/>
          </w:rPr>
        </w:r>
        <w:r>
          <w:rPr>
            <w:noProof/>
            <w:webHidden/>
          </w:rPr>
          <w:fldChar w:fldCharType="separate"/>
        </w:r>
        <w:r w:rsidR="00EA07CB">
          <w:rPr>
            <w:noProof/>
            <w:webHidden/>
          </w:rPr>
          <w:t>13</w:t>
        </w:r>
        <w:r>
          <w:rPr>
            <w:noProof/>
            <w:webHidden/>
          </w:rPr>
          <w:fldChar w:fldCharType="end"/>
        </w:r>
      </w:hyperlink>
    </w:p>
    <w:p w14:paraId="2F5E3B6C" w14:textId="0FD8A86B"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04" w:history="1">
        <w:r w:rsidRPr="001F6EDF">
          <w:rPr>
            <w:rStyle w:val="Hipercze"/>
            <w:noProof/>
          </w:rPr>
          <w:t>Rozdział 3 Standard USB</w:t>
        </w:r>
        <w:r>
          <w:rPr>
            <w:noProof/>
            <w:webHidden/>
          </w:rPr>
          <w:tab/>
        </w:r>
        <w:r>
          <w:rPr>
            <w:noProof/>
            <w:webHidden/>
          </w:rPr>
          <w:fldChar w:fldCharType="begin"/>
        </w:r>
        <w:r>
          <w:rPr>
            <w:noProof/>
            <w:webHidden/>
          </w:rPr>
          <w:instrText xml:space="preserve"> PAGEREF _Toc218271704 \h </w:instrText>
        </w:r>
        <w:r>
          <w:rPr>
            <w:noProof/>
            <w:webHidden/>
          </w:rPr>
        </w:r>
        <w:r>
          <w:rPr>
            <w:noProof/>
            <w:webHidden/>
          </w:rPr>
          <w:fldChar w:fldCharType="separate"/>
        </w:r>
        <w:r w:rsidR="00EA07CB">
          <w:rPr>
            <w:noProof/>
            <w:webHidden/>
          </w:rPr>
          <w:t>15</w:t>
        </w:r>
        <w:r>
          <w:rPr>
            <w:noProof/>
            <w:webHidden/>
          </w:rPr>
          <w:fldChar w:fldCharType="end"/>
        </w:r>
      </w:hyperlink>
    </w:p>
    <w:p w14:paraId="4D1A69E9" w14:textId="7714AAC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5" w:history="1">
        <w:r w:rsidRPr="001F6EDF">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Topologia USB i zasilanie</w:t>
        </w:r>
        <w:r>
          <w:rPr>
            <w:noProof/>
            <w:webHidden/>
          </w:rPr>
          <w:tab/>
        </w:r>
        <w:r>
          <w:rPr>
            <w:noProof/>
            <w:webHidden/>
          </w:rPr>
          <w:fldChar w:fldCharType="begin"/>
        </w:r>
        <w:r>
          <w:rPr>
            <w:noProof/>
            <w:webHidden/>
          </w:rPr>
          <w:instrText xml:space="preserve"> PAGEREF _Toc218271705 \h </w:instrText>
        </w:r>
        <w:r>
          <w:rPr>
            <w:noProof/>
            <w:webHidden/>
          </w:rPr>
        </w:r>
        <w:r>
          <w:rPr>
            <w:noProof/>
            <w:webHidden/>
          </w:rPr>
          <w:fldChar w:fldCharType="separate"/>
        </w:r>
        <w:r w:rsidR="00EA07CB">
          <w:rPr>
            <w:noProof/>
            <w:webHidden/>
          </w:rPr>
          <w:t>15</w:t>
        </w:r>
        <w:r>
          <w:rPr>
            <w:noProof/>
            <w:webHidden/>
          </w:rPr>
          <w:fldChar w:fldCharType="end"/>
        </w:r>
      </w:hyperlink>
    </w:p>
    <w:p w14:paraId="095DFB05" w14:textId="0C5C447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6" w:history="1">
        <w:r w:rsidRPr="001F6EDF">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Warstwy fizyczna i prędkości standardu</w:t>
        </w:r>
        <w:r>
          <w:rPr>
            <w:noProof/>
            <w:webHidden/>
          </w:rPr>
          <w:tab/>
        </w:r>
        <w:r>
          <w:rPr>
            <w:noProof/>
            <w:webHidden/>
          </w:rPr>
          <w:fldChar w:fldCharType="begin"/>
        </w:r>
        <w:r>
          <w:rPr>
            <w:noProof/>
            <w:webHidden/>
          </w:rPr>
          <w:instrText xml:space="preserve"> PAGEREF _Toc218271706 \h </w:instrText>
        </w:r>
        <w:r>
          <w:rPr>
            <w:noProof/>
            <w:webHidden/>
          </w:rPr>
        </w:r>
        <w:r>
          <w:rPr>
            <w:noProof/>
            <w:webHidden/>
          </w:rPr>
          <w:fldChar w:fldCharType="separate"/>
        </w:r>
        <w:r w:rsidR="00EA07CB">
          <w:rPr>
            <w:noProof/>
            <w:webHidden/>
          </w:rPr>
          <w:t>16</w:t>
        </w:r>
        <w:r>
          <w:rPr>
            <w:noProof/>
            <w:webHidden/>
          </w:rPr>
          <w:fldChar w:fldCharType="end"/>
        </w:r>
      </w:hyperlink>
    </w:p>
    <w:p w14:paraId="7573AD74" w14:textId="051E8D9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7" w:history="1">
        <w:r w:rsidRPr="001F6EDF">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Pakiety i transakcje USB</w:t>
        </w:r>
        <w:r>
          <w:rPr>
            <w:noProof/>
            <w:webHidden/>
          </w:rPr>
          <w:tab/>
        </w:r>
        <w:r>
          <w:rPr>
            <w:noProof/>
            <w:webHidden/>
          </w:rPr>
          <w:fldChar w:fldCharType="begin"/>
        </w:r>
        <w:r>
          <w:rPr>
            <w:noProof/>
            <w:webHidden/>
          </w:rPr>
          <w:instrText xml:space="preserve"> PAGEREF _Toc218271707 \h </w:instrText>
        </w:r>
        <w:r>
          <w:rPr>
            <w:noProof/>
            <w:webHidden/>
          </w:rPr>
        </w:r>
        <w:r>
          <w:rPr>
            <w:noProof/>
            <w:webHidden/>
          </w:rPr>
          <w:fldChar w:fldCharType="separate"/>
        </w:r>
        <w:r w:rsidR="00EA07CB">
          <w:rPr>
            <w:noProof/>
            <w:webHidden/>
          </w:rPr>
          <w:t>19</w:t>
        </w:r>
        <w:r>
          <w:rPr>
            <w:noProof/>
            <w:webHidden/>
          </w:rPr>
          <w:fldChar w:fldCharType="end"/>
        </w:r>
      </w:hyperlink>
    </w:p>
    <w:p w14:paraId="71D235A5" w14:textId="1B9F956C"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8" w:history="1">
        <w:r w:rsidRPr="001F6EDF">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Enumeracja</w:t>
        </w:r>
        <w:r>
          <w:rPr>
            <w:noProof/>
            <w:webHidden/>
          </w:rPr>
          <w:tab/>
        </w:r>
        <w:r>
          <w:rPr>
            <w:noProof/>
            <w:webHidden/>
          </w:rPr>
          <w:fldChar w:fldCharType="begin"/>
        </w:r>
        <w:r>
          <w:rPr>
            <w:noProof/>
            <w:webHidden/>
          </w:rPr>
          <w:instrText xml:space="preserve"> PAGEREF _Toc218271708 \h </w:instrText>
        </w:r>
        <w:r>
          <w:rPr>
            <w:noProof/>
            <w:webHidden/>
          </w:rPr>
        </w:r>
        <w:r>
          <w:rPr>
            <w:noProof/>
            <w:webHidden/>
          </w:rPr>
          <w:fldChar w:fldCharType="separate"/>
        </w:r>
        <w:r w:rsidR="00EA07CB">
          <w:rPr>
            <w:noProof/>
            <w:webHidden/>
          </w:rPr>
          <w:t>20</w:t>
        </w:r>
        <w:r>
          <w:rPr>
            <w:noProof/>
            <w:webHidden/>
          </w:rPr>
          <w:fldChar w:fldCharType="end"/>
        </w:r>
      </w:hyperlink>
    </w:p>
    <w:p w14:paraId="2860FA8C" w14:textId="6DA418F6"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09" w:history="1">
        <w:r w:rsidRPr="001F6EDF">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i ich hierarchia</w:t>
        </w:r>
        <w:r>
          <w:rPr>
            <w:noProof/>
            <w:webHidden/>
          </w:rPr>
          <w:tab/>
        </w:r>
        <w:r>
          <w:rPr>
            <w:noProof/>
            <w:webHidden/>
          </w:rPr>
          <w:fldChar w:fldCharType="begin"/>
        </w:r>
        <w:r>
          <w:rPr>
            <w:noProof/>
            <w:webHidden/>
          </w:rPr>
          <w:instrText xml:space="preserve"> PAGEREF _Toc218271709 \h </w:instrText>
        </w:r>
        <w:r>
          <w:rPr>
            <w:noProof/>
            <w:webHidden/>
          </w:rPr>
        </w:r>
        <w:r>
          <w:rPr>
            <w:noProof/>
            <w:webHidden/>
          </w:rPr>
          <w:fldChar w:fldCharType="separate"/>
        </w:r>
        <w:r w:rsidR="00EA07CB">
          <w:rPr>
            <w:noProof/>
            <w:webHidden/>
          </w:rPr>
          <w:t>21</w:t>
        </w:r>
        <w:r>
          <w:rPr>
            <w:noProof/>
            <w:webHidden/>
          </w:rPr>
          <w:fldChar w:fldCharType="end"/>
        </w:r>
      </w:hyperlink>
    </w:p>
    <w:p w14:paraId="2B788D39" w14:textId="0560A20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0" w:history="1">
        <w:r w:rsidRPr="001F6EDF">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Typy transferów</w:t>
        </w:r>
        <w:r>
          <w:rPr>
            <w:noProof/>
            <w:webHidden/>
          </w:rPr>
          <w:tab/>
        </w:r>
        <w:r>
          <w:rPr>
            <w:noProof/>
            <w:webHidden/>
          </w:rPr>
          <w:fldChar w:fldCharType="begin"/>
        </w:r>
        <w:r>
          <w:rPr>
            <w:noProof/>
            <w:webHidden/>
          </w:rPr>
          <w:instrText xml:space="preserve"> PAGEREF _Toc218271710 \h </w:instrText>
        </w:r>
        <w:r>
          <w:rPr>
            <w:noProof/>
            <w:webHidden/>
          </w:rPr>
        </w:r>
        <w:r>
          <w:rPr>
            <w:noProof/>
            <w:webHidden/>
          </w:rPr>
          <w:fldChar w:fldCharType="separate"/>
        </w:r>
        <w:r w:rsidR="00EA07CB">
          <w:rPr>
            <w:noProof/>
            <w:webHidden/>
          </w:rPr>
          <w:t>23</w:t>
        </w:r>
        <w:r>
          <w:rPr>
            <w:noProof/>
            <w:webHidden/>
          </w:rPr>
          <w:fldChar w:fldCharType="end"/>
        </w:r>
      </w:hyperlink>
    </w:p>
    <w:p w14:paraId="4ACE9EAB" w14:textId="56B22B09"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1" w:history="1">
        <w:r w:rsidRPr="001F6EDF">
          <w:rPr>
            <w:rStyle w:val="Hipercze"/>
            <w:noProof/>
          </w:rPr>
          <w:t>Rozdział 4 Komunikacja MIDI przez USB (USB-MIDI)</w:t>
        </w:r>
        <w:r>
          <w:rPr>
            <w:noProof/>
            <w:webHidden/>
          </w:rPr>
          <w:tab/>
        </w:r>
        <w:r>
          <w:rPr>
            <w:noProof/>
            <w:webHidden/>
          </w:rPr>
          <w:fldChar w:fldCharType="begin"/>
        </w:r>
        <w:r>
          <w:rPr>
            <w:noProof/>
            <w:webHidden/>
          </w:rPr>
          <w:instrText xml:space="preserve"> PAGEREF _Toc218271711 \h </w:instrText>
        </w:r>
        <w:r>
          <w:rPr>
            <w:noProof/>
            <w:webHidden/>
          </w:rPr>
        </w:r>
        <w:r>
          <w:rPr>
            <w:noProof/>
            <w:webHidden/>
          </w:rPr>
          <w:fldChar w:fldCharType="separate"/>
        </w:r>
        <w:r w:rsidR="00EA07CB">
          <w:rPr>
            <w:noProof/>
            <w:webHidden/>
          </w:rPr>
          <w:t>26</w:t>
        </w:r>
        <w:r>
          <w:rPr>
            <w:noProof/>
            <w:webHidden/>
          </w:rPr>
          <w:fldChar w:fldCharType="end"/>
        </w:r>
      </w:hyperlink>
    </w:p>
    <w:p w14:paraId="73A9F397" w14:textId="3FAFBCD4"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2" w:history="1">
        <w:r w:rsidRPr="001F6EDF">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Umiejscowienie USB-MIDI w standardzie USB</w:t>
        </w:r>
        <w:r>
          <w:rPr>
            <w:noProof/>
            <w:webHidden/>
          </w:rPr>
          <w:tab/>
        </w:r>
        <w:r>
          <w:rPr>
            <w:noProof/>
            <w:webHidden/>
          </w:rPr>
          <w:fldChar w:fldCharType="begin"/>
        </w:r>
        <w:r>
          <w:rPr>
            <w:noProof/>
            <w:webHidden/>
          </w:rPr>
          <w:instrText xml:space="preserve"> PAGEREF _Toc218271712 \h </w:instrText>
        </w:r>
        <w:r>
          <w:rPr>
            <w:noProof/>
            <w:webHidden/>
          </w:rPr>
        </w:r>
        <w:r>
          <w:rPr>
            <w:noProof/>
            <w:webHidden/>
          </w:rPr>
          <w:fldChar w:fldCharType="separate"/>
        </w:r>
        <w:r w:rsidR="00EA07CB">
          <w:rPr>
            <w:noProof/>
            <w:webHidden/>
          </w:rPr>
          <w:t>27</w:t>
        </w:r>
        <w:r>
          <w:rPr>
            <w:noProof/>
            <w:webHidden/>
          </w:rPr>
          <w:fldChar w:fldCharType="end"/>
        </w:r>
      </w:hyperlink>
    </w:p>
    <w:p w14:paraId="59F2D028" w14:textId="1E32F2FF"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3" w:history="1">
        <w:r w:rsidRPr="001F6EDF">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Deskryptory USB-MIDI i elementy klasowe</w:t>
        </w:r>
        <w:r>
          <w:rPr>
            <w:noProof/>
            <w:webHidden/>
          </w:rPr>
          <w:tab/>
        </w:r>
        <w:r>
          <w:rPr>
            <w:noProof/>
            <w:webHidden/>
          </w:rPr>
          <w:fldChar w:fldCharType="begin"/>
        </w:r>
        <w:r>
          <w:rPr>
            <w:noProof/>
            <w:webHidden/>
          </w:rPr>
          <w:instrText xml:space="preserve"> PAGEREF _Toc218271713 \h </w:instrText>
        </w:r>
        <w:r>
          <w:rPr>
            <w:noProof/>
            <w:webHidden/>
          </w:rPr>
        </w:r>
        <w:r>
          <w:rPr>
            <w:noProof/>
            <w:webHidden/>
          </w:rPr>
          <w:fldChar w:fldCharType="separate"/>
        </w:r>
        <w:r w:rsidR="00EA07CB">
          <w:rPr>
            <w:noProof/>
            <w:webHidden/>
          </w:rPr>
          <w:t>27</w:t>
        </w:r>
        <w:r>
          <w:rPr>
            <w:noProof/>
            <w:webHidden/>
          </w:rPr>
          <w:fldChar w:fldCharType="end"/>
        </w:r>
      </w:hyperlink>
    </w:p>
    <w:p w14:paraId="53286260" w14:textId="70CD167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4" w:history="1">
        <w:r w:rsidRPr="001F6EDF">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Endpointy i tryb transmisji w USB-MIDI</w:t>
        </w:r>
        <w:r>
          <w:rPr>
            <w:noProof/>
            <w:webHidden/>
          </w:rPr>
          <w:tab/>
        </w:r>
        <w:r>
          <w:rPr>
            <w:noProof/>
            <w:webHidden/>
          </w:rPr>
          <w:fldChar w:fldCharType="begin"/>
        </w:r>
        <w:r>
          <w:rPr>
            <w:noProof/>
            <w:webHidden/>
          </w:rPr>
          <w:instrText xml:space="preserve"> PAGEREF _Toc218271714 \h </w:instrText>
        </w:r>
        <w:r>
          <w:rPr>
            <w:noProof/>
            <w:webHidden/>
          </w:rPr>
        </w:r>
        <w:r>
          <w:rPr>
            <w:noProof/>
            <w:webHidden/>
          </w:rPr>
          <w:fldChar w:fldCharType="separate"/>
        </w:r>
        <w:r w:rsidR="00EA07CB">
          <w:rPr>
            <w:noProof/>
            <w:webHidden/>
          </w:rPr>
          <w:t>28</w:t>
        </w:r>
        <w:r>
          <w:rPr>
            <w:noProof/>
            <w:webHidden/>
          </w:rPr>
          <w:fldChar w:fldCharType="end"/>
        </w:r>
      </w:hyperlink>
    </w:p>
    <w:p w14:paraId="4F52E087" w14:textId="6B6A0F8E"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5" w:history="1">
        <w:r w:rsidRPr="001F6EDF">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Format danych: USB-MIDI Event Packet</w:t>
        </w:r>
        <w:r>
          <w:rPr>
            <w:noProof/>
            <w:webHidden/>
          </w:rPr>
          <w:tab/>
        </w:r>
        <w:r>
          <w:rPr>
            <w:noProof/>
            <w:webHidden/>
          </w:rPr>
          <w:fldChar w:fldCharType="begin"/>
        </w:r>
        <w:r>
          <w:rPr>
            <w:noProof/>
            <w:webHidden/>
          </w:rPr>
          <w:instrText xml:space="preserve"> PAGEREF _Toc218271715 \h </w:instrText>
        </w:r>
        <w:r>
          <w:rPr>
            <w:noProof/>
            <w:webHidden/>
          </w:rPr>
        </w:r>
        <w:r>
          <w:rPr>
            <w:noProof/>
            <w:webHidden/>
          </w:rPr>
          <w:fldChar w:fldCharType="separate"/>
        </w:r>
        <w:r w:rsidR="00EA07CB">
          <w:rPr>
            <w:noProof/>
            <w:webHidden/>
          </w:rPr>
          <w:t>28</w:t>
        </w:r>
        <w:r>
          <w:rPr>
            <w:noProof/>
            <w:webHidden/>
          </w:rPr>
          <w:fldChar w:fldCharType="end"/>
        </w:r>
      </w:hyperlink>
    </w:p>
    <w:p w14:paraId="397C8B36" w14:textId="61E644A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6" w:history="1">
        <w:r w:rsidRPr="001F6EDF">
          <w:rPr>
            <w:rStyle w:val="Hipercze"/>
            <w:noProof/>
            <w:lang w:val="en-US"/>
          </w:rPr>
          <w:t>4.5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lang w:val="en-US"/>
          </w:rPr>
          <w:t>Przepływ danych w projekcie</w:t>
        </w:r>
        <w:r>
          <w:rPr>
            <w:noProof/>
            <w:webHidden/>
          </w:rPr>
          <w:tab/>
        </w:r>
        <w:r>
          <w:rPr>
            <w:noProof/>
            <w:webHidden/>
          </w:rPr>
          <w:fldChar w:fldCharType="begin"/>
        </w:r>
        <w:r>
          <w:rPr>
            <w:noProof/>
            <w:webHidden/>
          </w:rPr>
          <w:instrText xml:space="preserve"> PAGEREF _Toc218271716 \h </w:instrText>
        </w:r>
        <w:r>
          <w:rPr>
            <w:noProof/>
            <w:webHidden/>
          </w:rPr>
        </w:r>
        <w:r>
          <w:rPr>
            <w:noProof/>
            <w:webHidden/>
          </w:rPr>
          <w:fldChar w:fldCharType="separate"/>
        </w:r>
        <w:r w:rsidR="00EA07CB">
          <w:rPr>
            <w:noProof/>
            <w:webHidden/>
          </w:rPr>
          <w:t>30</w:t>
        </w:r>
        <w:r>
          <w:rPr>
            <w:noProof/>
            <w:webHidden/>
          </w:rPr>
          <w:fldChar w:fldCharType="end"/>
        </w:r>
      </w:hyperlink>
    </w:p>
    <w:p w14:paraId="79F56D3B" w14:textId="57077C6C"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17" w:history="1">
        <w:r w:rsidRPr="001F6EDF">
          <w:rPr>
            <w:rStyle w:val="Hipercze"/>
            <w:noProof/>
          </w:rPr>
          <w:t>Rozdział 5 Część praktyczna</w:t>
        </w:r>
        <w:r>
          <w:rPr>
            <w:noProof/>
            <w:webHidden/>
          </w:rPr>
          <w:tab/>
        </w:r>
        <w:r>
          <w:rPr>
            <w:noProof/>
            <w:webHidden/>
          </w:rPr>
          <w:fldChar w:fldCharType="begin"/>
        </w:r>
        <w:r>
          <w:rPr>
            <w:noProof/>
            <w:webHidden/>
          </w:rPr>
          <w:instrText xml:space="preserve"> PAGEREF _Toc218271717 \h </w:instrText>
        </w:r>
        <w:r>
          <w:rPr>
            <w:noProof/>
            <w:webHidden/>
          </w:rPr>
        </w:r>
        <w:r>
          <w:rPr>
            <w:noProof/>
            <w:webHidden/>
          </w:rPr>
          <w:fldChar w:fldCharType="separate"/>
        </w:r>
        <w:r w:rsidR="00EA07CB">
          <w:rPr>
            <w:noProof/>
            <w:webHidden/>
          </w:rPr>
          <w:t>31</w:t>
        </w:r>
        <w:r>
          <w:rPr>
            <w:noProof/>
            <w:webHidden/>
          </w:rPr>
          <w:fldChar w:fldCharType="end"/>
        </w:r>
      </w:hyperlink>
    </w:p>
    <w:p w14:paraId="576C6FBC" w14:textId="25E50E7A"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18" w:history="1">
        <w:r w:rsidRPr="001F6EDF">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Wybrane środowiska i narzędzia</w:t>
        </w:r>
        <w:r>
          <w:rPr>
            <w:noProof/>
            <w:webHidden/>
          </w:rPr>
          <w:tab/>
        </w:r>
        <w:r>
          <w:rPr>
            <w:noProof/>
            <w:webHidden/>
          </w:rPr>
          <w:fldChar w:fldCharType="begin"/>
        </w:r>
        <w:r>
          <w:rPr>
            <w:noProof/>
            <w:webHidden/>
          </w:rPr>
          <w:instrText xml:space="preserve"> PAGEREF _Toc218271718 \h </w:instrText>
        </w:r>
        <w:r>
          <w:rPr>
            <w:noProof/>
            <w:webHidden/>
          </w:rPr>
        </w:r>
        <w:r>
          <w:rPr>
            <w:noProof/>
            <w:webHidden/>
          </w:rPr>
          <w:fldChar w:fldCharType="separate"/>
        </w:r>
        <w:r w:rsidR="00EA07CB">
          <w:rPr>
            <w:noProof/>
            <w:webHidden/>
          </w:rPr>
          <w:t>31</w:t>
        </w:r>
        <w:r>
          <w:rPr>
            <w:noProof/>
            <w:webHidden/>
          </w:rPr>
          <w:fldChar w:fldCharType="end"/>
        </w:r>
      </w:hyperlink>
    </w:p>
    <w:p w14:paraId="76077083" w14:textId="6190FA98"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19" w:history="1">
        <w:r w:rsidRPr="001F6EDF">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STM32CubeMX</w:t>
        </w:r>
        <w:r>
          <w:rPr>
            <w:noProof/>
            <w:webHidden/>
          </w:rPr>
          <w:tab/>
        </w:r>
        <w:r>
          <w:rPr>
            <w:noProof/>
            <w:webHidden/>
          </w:rPr>
          <w:fldChar w:fldCharType="begin"/>
        </w:r>
        <w:r>
          <w:rPr>
            <w:noProof/>
            <w:webHidden/>
          </w:rPr>
          <w:instrText xml:space="preserve"> PAGEREF _Toc218271719 \h </w:instrText>
        </w:r>
        <w:r>
          <w:rPr>
            <w:noProof/>
            <w:webHidden/>
          </w:rPr>
        </w:r>
        <w:r>
          <w:rPr>
            <w:noProof/>
            <w:webHidden/>
          </w:rPr>
          <w:fldChar w:fldCharType="separate"/>
        </w:r>
        <w:r w:rsidR="00EA07CB">
          <w:rPr>
            <w:noProof/>
            <w:webHidden/>
          </w:rPr>
          <w:t>31</w:t>
        </w:r>
        <w:r>
          <w:rPr>
            <w:noProof/>
            <w:webHidden/>
          </w:rPr>
          <w:fldChar w:fldCharType="end"/>
        </w:r>
      </w:hyperlink>
    </w:p>
    <w:p w14:paraId="16743D0A" w14:textId="6A2D398B"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0" w:history="1">
        <w:r w:rsidRPr="001F6EDF">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STM32CubeIDE – dopisz tutaj o HAL jeszcze (1 zdanie)</w:t>
        </w:r>
        <w:r>
          <w:rPr>
            <w:noProof/>
            <w:webHidden/>
          </w:rPr>
          <w:tab/>
        </w:r>
        <w:r>
          <w:rPr>
            <w:noProof/>
            <w:webHidden/>
          </w:rPr>
          <w:fldChar w:fldCharType="begin"/>
        </w:r>
        <w:r>
          <w:rPr>
            <w:noProof/>
            <w:webHidden/>
          </w:rPr>
          <w:instrText xml:space="preserve"> PAGEREF _Toc218271720 \h </w:instrText>
        </w:r>
        <w:r>
          <w:rPr>
            <w:noProof/>
            <w:webHidden/>
          </w:rPr>
        </w:r>
        <w:r>
          <w:rPr>
            <w:noProof/>
            <w:webHidden/>
          </w:rPr>
          <w:fldChar w:fldCharType="separate"/>
        </w:r>
        <w:r w:rsidR="00EA07CB">
          <w:rPr>
            <w:noProof/>
            <w:webHidden/>
          </w:rPr>
          <w:t>32</w:t>
        </w:r>
        <w:r>
          <w:rPr>
            <w:noProof/>
            <w:webHidden/>
          </w:rPr>
          <w:fldChar w:fldCharType="end"/>
        </w:r>
      </w:hyperlink>
    </w:p>
    <w:p w14:paraId="04566E65" w14:textId="3EBAC0AA"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1" w:history="1">
        <w:r w:rsidRPr="001F6EDF">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Altium Designer</w:t>
        </w:r>
        <w:r>
          <w:rPr>
            <w:noProof/>
            <w:webHidden/>
          </w:rPr>
          <w:tab/>
        </w:r>
        <w:r>
          <w:rPr>
            <w:noProof/>
            <w:webHidden/>
          </w:rPr>
          <w:fldChar w:fldCharType="begin"/>
        </w:r>
        <w:r>
          <w:rPr>
            <w:noProof/>
            <w:webHidden/>
          </w:rPr>
          <w:instrText xml:space="preserve"> PAGEREF _Toc218271721 \h </w:instrText>
        </w:r>
        <w:r>
          <w:rPr>
            <w:noProof/>
            <w:webHidden/>
          </w:rPr>
        </w:r>
        <w:r>
          <w:rPr>
            <w:noProof/>
            <w:webHidden/>
          </w:rPr>
          <w:fldChar w:fldCharType="separate"/>
        </w:r>
        <w:r w:rsidR="00EA07CB">
          <w:rPr>
            <w:noProof/>
            <w:webHidden/>
          </w:rPr>
          <w:t>33</w:t>
        </w:r>
        <w:r>
          <w:rPr>
            <w:noProof/>
            <w:webHidden/>
          </w:rPr>
          <w:fldChar w:fldCharType="end"/>
        </w:r>
      </w:hyperlink>
    </w:p>
    <w:p w14:paraId="02D5D04B" w14:textId="06B49DED"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2" w:history="1">
        <w:r w:rsidRPr="001F6EDF">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Schemat projektu oraz elementy składowe</w:t>
        </w:r>
        <w:r>
          <w:rPr>
            <w:noProof/>
            <w:webHidden/>
          </w:rPr>
          <w:tab/>
        </w:r>
        <w:r>
          <w:rPr>
            <w:noProof/>
            <w:webHidden/>
          </w:rPr>
          <w:fldChar w:fldCharType="begin"/>
        </w:r>
        <w:r>
          <w:rPr>
            <w:noProof/>
            <w:webHidden/>
          </w:rPr>
          <w:instrText xml:space="preserve"> PAGEREF _Toc218271722 \h </w:instrText>
        </w:r>
        <w:r>
          <w:rPr>
            <w:noProof/>
            <w:webHidden/>
          </w:rPr>
        </w:r>
        <w:r>
          <w:rPr>
            <w:noProof/>
            <w:webHidden/>
          </w:rPr>
          <w:fldChar w:fldCharType="separate"/>
        </w:r>
        <w:r w:rsidR="00EA07CB">
          <w:rPr>
            <w:noProof/>
            <w:webHidden/>
          </w:rPr>
          <w:t>34</w:t>
        </w:r>
        <w:r>
          <w:rPr>
            <w:noProof/>
            <w:webHidden/>
          </w:rPr>
          <w:fldChar w:fldCharType="end"/>
        </w:r>
      </w:hyperlink>
    </w:p>
    <w:p w14:paraId="5FA4782E" w14:textId="6080D07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23" w:history="1">
        <w:r w:rsidRPr="001F6EDF">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_Toc218271723 \h </w:instrText>
        </w:r>
        <w:r>
          <w:rPr>
            <w:noProof/>
            <w:webHidden/>
          </w:rPr>
        </w:r>
        <w:r>
          <w:rPr>
            <w:noProof/>
            <w:webHidden/>
          </w:rPr>
          <w:fldChar w:fldCharType="separate"/>
        </w:r>
        <w:r w:rsidR="00EA07CB">
          <w:rPr>
            <w:noProof/>
            <w:webHidden/>
          </w:rPr>
          <w:t>37</w:t>
        </w:r>
        <w:r>
          <w:rPr>
            <w:noProof/>
            <w:webHidden/>
          </w:rPr>
          <w:fldChar w:fldCharType="end"/>
        </w:r>
      </w:hyperlink>
    </w:p>
    <w:p w14:paraId="43A359A0" w14:textId="2B5CA1C6"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4" w:history="1">
        <w:r w:rsidRPr="001F6EDF">
          <w:rPr>
            <w:rStyle w:val="Hipercze"/>
            <w:noProof/>
          </w:rPr>
          <w:t>5.3.1</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Ogólny opis działania programu</w:t>
        </w:r>
        <w:r>
          <w:rPr>
            <w:noProof/>
            <w:webHidden/>
          </w:rPr>
          <w:tab/>
        </w:r>
        <w:r>
          <w:rPr>
            <w:noProof/>
            <w:webHidden/>
          </w:rPr>
          <w:fldChar w:fldCharType="begin"/>
        </w:r>
        <w:r>
          <w:rPr>
            <w:noProof/>
            <w:webHidden/>
          </w:rPr>
          <w:instrText xml:space="preserve"> PAGEREF _Toc218271724 \h </w:instrText>
        </w:r>
        <w:r>
          <w:rPr>
            <w:noProof/>
            <w:webHidden/>
          </w:rPr>
        </w:r>
        <w:r>
          <w:rPr>
            <w:noProof/>
            <w:webHidden/>
          </w:rPr>
          <w:fldChar w:fldCharType="separate"/>
        </w:r>
        <w:r w:rsidR="00EA07CB">
          <w:rPr>
            <w:noProof/>
            <w:webHidden/>
          </w:rPr>
          <w:t>37</w:t>
        </w:r>
        <w:r>
          <w:rPr>
            <w:noProof/>
            <w:webHidden/>
          </w:rPr>
          <w:fldChar w:fldCharType="end"/>
        </w:r>
      </w:hyperlink>
    </w:p>
    <w:p w14:paraId="6CB22298" w14:textId="529F630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5" w:history="1">
        <w:r w:rsidRPr="001F6EDF">
          <w:rPr>
            <w:rStyle w:val="Hipercze"/>
            <w:noProof/>
          </w:rPr>
          <w:t>5.3.2</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Podział modułów oprogramowania</w:t>
        </w:r>
        <w:r>
          <w:rPr>
            <w:noProof/>
            <w:webHidden/>
          </w:rPr>
          <w:tab/>
        </w:r>
        <w:r>
          <w:rPr>
            <w:noProof/>
            <w:webHidden/>
          </w:rPr>
          <w:fldChar w:fldCharType="begin"/>
        </w:r>
        <w:r>
          <w:rPr>
            <w:noProof/>
            <w:webHidden/>
          </w:rPr>
          <w:instrText xml:space="preserve"> PAGEREF _Toc218271725 \h </w:instrText>
        </w:r>
        <w:r>
          <w:rPr>
            <w:noProof/>
            <w:webHidden/>
          </w:rPr>
        </w:r>
        <w:r>
          <w:rPr>
            <w:noProof/>
            <w:webHidden/>
          </w:rPr>
          <w:fldChar w:fldCharType="separate"/>
        </w:r>
        <w:r w:rsidR="00EA07CB">
          <w:rPr>
            <w:noProof/>
            <w:webHidden/>
          </w:rPr>
          <w:t>39</w:t>
        </w:r>
        <w:r>
          <w:rPr>
            <w:noProof/>
            <w:webHidden/>
          </w:rPr>
          <w:fldChar w:fldCharType="end"/>
        </w:r>
      </w:hyperlink>
    </w:p>
    <w:p w14:paraId="08E60866" w14:textId="69849361"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6" w:history="1">
        <w:r w:rsidRPr="001F6EDF">
          <w:rPr>
            <w:rStyle w:val="Hipercze"/>
            <w:noProof/>
          </w:rPr>
          <w:t>5.3.3</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Inicjalizacja systemu i pętla główna (main.c/.h)</w:t>
        </w:r>
        <w:r>
          <w:rPr>
            <w:noProof/>
            <w:webHidden/>
          </w:rPr>
          <w:tab/>
        </w:r>
        <w:r>
          <w:rPr>
            <w:noProof/>
            <w:webHidden/>
          </w:rPr>
          <w:fldChar w:fldCharType="begin"/>
        </w:r>
        <w:r>
          <w:rPr>
            <w:noProof/>
            <w:webHidden/>
          </w:rPr>
          <w:instrText xml:space="preserve"> PAGEREF _Toc218271726 \h </w:instrText>
        </w:r>
        <w:r>
          <w:rPr>
            <w:noProof/>
            <w:webHidden/>
          </w:rPr>
        </w:r>
        <w:r>
          <w:rPr>
            <w:noProof/>
            <w:webHidden/>
          </w:rPr>
          <w:fldChar w:fldCharType="separate"/>
        </w:r>
        <w:r w:rsidR="00EA07CB">
          <w:rPr>
            <w:noProof/>
            <w:webHidden/>
          </w:rPr>
          <w:t>41</w:t>
        </w:r>
        <w:r>
          <w:rPr>
            <w:noProof/>
            <w:webHidden/>
          </w:rPr>
          <w:fldChar w:fldCharType="end"/>
        </w:r>
      </w:hyperlink>
    </w:p>
    <w:p w14:paraId="7BDCE92C" w14:textId="70ED926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7" w:history="1">
        <w:r w:rsidRPr="001F6EDF">
          <w:rPr>
            <w:rStyle w:val="Hipercze"/>
            <w:noProof/>
          </w:rPr>
          <w:t>5.3.4</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_Toc218271727 \h </w:instrText>
        </w:r>
        <w:r>
          <w:rPr>
            <w:noProof/>
            <w:webHidden/>
          </w:rPr>
        </w:r>
        <w:r>
          <w:rPr>
            <w:noProof/>
            <w:webHidden/>
          </w:rPr>
          <w:fldChar w:fldCharType="separate"/>
        </w:r>
        <w:r w:rsidR="00EA07CB">
          <w:rPr>
            <w:noProof/>
            <w:webHidden/>
          </w:rPr>
          <w:t>45</w:t>
        </w:r>
        <w:r>
          <w:rPr>
            <w:noProof/>
            <w:webHidden/>
          </w:rPr>
          <w:fldChar w:fldCharType="end"/>
        </w:r>
      </w:hyperlink>
    </w:p>
    <w:p w14:paraId="64EA3F0F" w14:textId="26BB232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8" w:history="1">
        <w:r w:rsidRPr="001F6EDF">
          <w:rPr>
            <w:rStyle w:val="Hipercze"/>
            <w:noProof/>
          </w:rPr>
          <w:t>5.3.5</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_Toc218271728 \h </w:instrText>
        </w:r>
        <w:r>
          <w:rPr>
            <w:noProof/>
            <w:webHidden/>
          </w:rPr>
        </w:r>
        <w:r>
          <w:rPr>
            <w:noProof/>
            <w:webHidden/>
          </w:rPr>
          <w:fldChar w:fldCharType="separate"/>
        </w:r>
        <w:r w:rsidR="00EA07CB">
          <w:rPr>
            <w:noProof/>
            <w:webHidden/>
          </w:rPr>
          <w:t>48</w:t>
        </w:r>
        <w:r>
          <w:rPr>
            <w:noProof/>
            <w:webHidden/>
          </w:rPr>
          <w:fldChar w:fldCharType="end"/>
        </w:r>
      </w:hyperlink>
    </w:p>
    <w:p w14:paraId="098208E1" w14:textId="01C823D7"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29" w:history="1">
        <w:r w:rsidRPr="001F6EDF">
          <w:rPr>
            <w:rStyle w:val="Hipercze"/>
            <w:noProof/>
          </w:rPr>
          <w:t>5.3.6</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_Toc218271729 \h </w:instrText>
        </w:r>
        <w:r>
          <w:rPr>
            <w:noProof/>
            <w:webHidden/>
          </w:rPr>
        </w:r>
        <w:r>
          <w:rPr>
            <w:noProof/>
            <w:webHidden/>
          </w:rPr>
          <w:fldChar w:fldCharType="separate"/>
        </w:r>
        <w:r w:rsidR="00EA07CB">
          <w:rPr>
            <w:noProof/>
            <w:webHidden/>
          </w:rPr>
          <w:t>54</w:t>
        </w:r>
        <w:r>
          <w:rPr>
            <w:noProof/>
            <w:webHidden/>
          </w:rPr>
          <w:fldChar w:fldCharType="end"/>
        </w:r>
      </w:hyperlink>
    </w:p>
    <w:p w14:paraId="5C9B5ED4" w14:textId="67BBDD8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0" w:history="1">
        <w:r w:rsidRPr="001F6EDF">
          <w:rPr>
            <w:rStyle w:val="Hipercze"/>
            <w:noProof/>
          </w:rPr>
          <w:t>5.3.7</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_Toc218271730 \h </w:instrText>
        </w:r>
        <w:r>
          <w:rPr>
            <w:noProof/>
            <w:webHidden/>
          </w:rPr>
        </w:r>
        <w:r>
          <w:rPr>
            <w:noProof/>
            <w:webHidden/>
          </w:rPr>
          <w:fldChar w:fldCharType="separate"/>
        </w:r>
        <w:r w:rsidR="00EA07CB">
          <w:rPr>
            <w:noProof/>
            <w:webHidden/>
          </w:rPr>
          <w:t>61</w:t>
        </w:r>
        <w:r>
          <w:rPr>
            <w:noProof/>
            <w:webHidden/>
          </w:rPr>
          <w:fldChar w:fldCharType="end"/>
        </w:r>
      </w:hyperlink>
    </w:p>
    <w:p w14:paraId="4F91C29B" w14:textId="05481A0C"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1" w:history="1">
        <w:r w:rsidRPr="001F6EDF">
          <w:rPr>
            <w:rStyle w:val="Hipercze"/>
            <w:noProof/>
          </w:rPr>
          <w:t>5.3.8</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Obsługa wejść użytkownika (button.c/.h)</w:t>
        </w:r>
        <w:r>
          <w:rPr>
            <w:noProof/>
            <w:webHidden/>
          </w:rPr>
          <w:tab/>
        </w:r>
        <w:r>
          <w:rPr>
            <w:noProof/>
            <w:webHidden/>
          </w:rPr>
          <w:fldChar w:fldCharType="begin"/>
        </w:r>
        <w:r>
          <w:rPr>
            <w:noProof/>
            <w:webHidden/>
          </w:rPr>
          <w:instrText xml:space="preserve"> PAGEREF _Toc218271731 \h </w:instrText>
        </w:r>
        <w:r>
          <w:rPr>
            <w:noProof/>
            <w:webHidden/>
          </w:rPr>
        </w:r>
        <w:r>
          <w:rPr>
            <w:noProof/>
            <w:webHidden/>
          </w:rPr>
          <w:fldChar w:fldCharType="separate"/>
        </w:r>
        <w:r w:rsidR="00EA07CB">
          <w:rPr>
            <w:noProof/>
            <w:webHidden/>
          </w:rPr>
          <w:t>64</w:t>
        </w:r>
        <w:r>
          <w:rPr>
            <w:noProof/>
            <w:webHidden/>
          </w:rPr>
          <w:fldChar w:fldCharType="end"/>
        </w:r>
      </w:hyperlink>
    </w:p>
    <w:p w14:paraId="25E39B1D" w14:textId="5B2546EA" w:rsidR="005F547B" w:rsidRDefault="005F547B">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2" w:history="1">
        <w:r w:rsidRPr="001F6EDF">
          <w:rPr>
            <w:rStyle w:val="Hipercze"/>
            <w:noProof/>
          </w:rPr>
          <w:t>5.3.9</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Sterownik wyświetlacza LCD (grove_lcd16x2_i2c.c/.h)</w:t>
        </w:r>
        <w:r>
          <w:rPr>
            <w:noProof/>
            <w:webHidden/>
          </w:rPr>
          <w:tab/>
        </w:r>
        <w:r>
          <w:rPr>
            <w:noProof/>
            <w:webHidden/>
          </w:rPr>
          <w:fldChar w:fldCharType="begin"/>
        </w:r>
        <w:r>
          <w:rPr>
            <w:noProof/>
            <w:webHidden/>
          </w:rPr>
          <w:instrText xml:space="preserve"> PAGEREF _Toc218271732 \h </w:instrText>
        </w:r>
        <w:r>
          <w:rPr>
            <w:noProof/>
            <w:webHidden/>
          </w:rPr>
        </w:r>
        <w:r>
          <w:rPr>
            <w:noProof/>
            <w:webHidden/>
          </w:rPr>
          <w:fldChar w:fldCharType="separate"/>
        </w:r>
        <w:r w:rsidR="00EA07CB">
          <w:rPr>
            <w:noProof/>
            <w:webHidden/>
          </w:rPr>
          <w:t>67</w:t>
        </w:r>
        <w:r>
          <w:rPr>
            <w:noProof/>
            <w:webHidden/>
          </w:rPr>
          <w:fldChar w:fldCharType="end"/>
        </w:r>
      </w:hyperlink>
    </w:p>
    <w:p w14:paraId="27C2631B" w14:textId="6B2BA17F" w:rsidR="005F547B" w:rsidRDefault="005F547B">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271733" w:history="1">
        <w:r w:rsidRPr="001F6EDF">
          <w:rPr>
            <w:rStyle w:val="Hipercze"/>
            <w:noProof/>
          </w:rPr>
          <w:t>5.3.10</w:t>
        </w:r>
        <w:r>
          <w:rPr>
            <w:rFonts w:asciiTheme="minorHAnsi" w:eastAsiaTheme="minorEastAsia" w:hAnsiTheme="minorHAnsi" w:cstheme="minorBidi"/>
            <w:i w:val="0"/>
            <w:iCs w:val="0"/>
            <w:noProof/>
            <w:kern w:val="2"/>
            <w:sz w:val="24"/>
            <w:szCs w:val="24"/>
            <w14:ligatures w14:val="standardContextual"/>
          </w:rPr>
          <w:tab/>
        </w:r>
        <w:r w:rsidRPr="001F6EDF">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_Toc218271733 \h </w:instrText>
        </w:r>
        <w:r>
          <w:rPr>
            <w:noProof/>
            <w:webHidden/>
          </w:rPr>
        </w:r>
        <w:r>
          <w:rPr>
            <w:noProof/>
            <w:webHidden/>
          </w:rPr>
          <w:fldChar w:fldCharType="separate"/>
        </w:r>
        <w:r w:rsidR="00EA07CB">
          <w:rPr>
            <w:noProof/>
            <w:webHidden/>
          </w:rPr>
          <w:t>69</w:t>
        </w:r>
        <w:r>
          <w:rPr>
            <w:noProof/>
            <w:webHidden/>
          </w:rPr>
          <w:fldChar w:fldCharType="end"/>
        </w:r>
      </w:hyperlink>
    </w:p>
    <w:p w14:paraId="6760C5CB" w14:textId="2EC6867A"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34" w:history="1">
        <w:r w:rsidRPr="001F6EDF">
          <w:rPr>
            <w:rStyle w:val="Hipercze"/>
            <w:noProof/>
          </w:rPr>
          <w:t>Rozdział 6 Wynik działania układu</w:t>
        </w:r>
        <w:r>
          <w:rPr>
            <w:noProof/>
            <w:webHidden/>
          </w:rPr>
          <w:tab/>
        </w:r>
        <w:r>
          <w:rPr>
            <w:noProof/>
            <w:webHidden/>
          </w:rPr>
          <w:fldChar w:fldCharType="begin"/>
        </w:r>
        <w:r>
          <w:rPr>
            <w:noProof/>
            <w:webHidden/>
          </w:rPr>
          <w:instrText xml:space="preserve"> PAGEREF _Toc218271734 \h </w:instrText>
        </w:r>
        <w:r>
          <w:rPr>
            <w:noProof/>
            <w:webHidden/>
          </w:rPr>
        </w:r>
        <w:r>
          <w:rPr>
            <w:noProof/>
            <w:webHidden/>
          </w:rPr>
          <w:fldChar w:fldCharType="separate"/>
        </w:r>
        <w:r w:rsidR="00EA07CB">
          <w:rPr>
            <w:noProof/>
            <w:webHidden/>
          </w:rPr>
          <w:t>71</w:t>
        </w:r>
        <w:r>
          <w:rPr>
            <w:noProof/>
            <w:webHidden/>
          </w:rPr>
          <w:fldChar w:fldCharType="end"/>
        </w:r>
      </w:hyperlink>
    </w:p>
    <w:p w14:paraId="0690E56D" w14:textId="587AEF3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5" w:history="1">
        <w:r w:rsidRPr="001F6EDF">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Uruchomienie urządzenia</w:t>
        </w:r>
        <w:r>
          <w:rPr>
            <w:noProof/>
            <w:webHidden/>
          </w:rPr>
          <w:tab/>
        </w:r>
        <w:r>
          <w:rPr>
            <w:noProof/>
            <w:webHidden/>
          </w:rPr>
          <w:fldChar w:fldCharType="begin"/>
        </w:r>
        <w:r>
          <w:rPr>
            <w:noProof/>
            <w:webHidden/>
          </w:rPr>
          <w:instrText xml:space="preserve"> PAGEREF _Toc218271735 \h </w:instrText>
        </w:r>
        <w:r>
          <w:rPr>
            <w:noProof/>
            <w:webHidden/>
          </w:rPr>
        </w:r>
        <w:r>
          <w:rPr>
            <w:noProof/>
            <w:webHidden/>
          </w:rPr>
          <w:fldChar w:fldCharType="separate"/>
        </w:r>
        <w:r w:rsidR="00EA07CB">
          <w:rPr>
            <w:noProof/>
            <w:webHidden/>
          </w:rPr>
          <w:t>71</w:t>
        </w:r>
        <w:r>
          <w:rPr>
            <w:noProof/>
            <w:webHidden/>
          </w:rPr>
          <w:fldChar w:fldCharType="end"/>
        </w:r>
      </w:hyperlink>
    </w:p>
    <w:p w14:paraId="7FBE308E" w14:textId="374856D1"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6" w:history="1">
        <w:r w:rsidRPr="001F6EDF">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Menu główne i nawigacja</w:t>
        </w:r>
        <w:r>
          <w:rPr>
            <w:noProof/>
            <w:webHidden/>
          </w:rPr>
          <w:tab/>
        </w:r>
        <w:r>
          <w:rPr>
            <w:noProof/>
            <w:webHidden/>
          </w:rPr>
          <w:fldChar w:fldCharType="begin"/>
        </w:r>
        <w:r>
          <w:rPr>
            <w:noProof/>
            <w:webHidden/>
          </w:rPr>
          <w:instrText xml:space="preserve"> PAGEREF _Toc218271736 \h </w:instrText>
        </w:r>
        <w:r>
          <w:rPr>
            <w:noProof/>
            <w:webHidden/>
          </w:rPr>
        </w:r>
        <w:r>
          <w:rPr>
            <w:noProof/>
            <w:webHidden/>
          </w:rPr>
          <w:fldChar w:fldCharType="separate"/>
        </w:r>
        <w:r w:rsidR="00EA07CB">
          <w:rPr>
            <w:noProof/>
            <w:webHidden/>
          </w:rPr>
          <w:t>71</w:t>
        </w:r>
        <w:r>
          <w:rPr>
            <w:noProof/>
            <w:webHidden/>
          </w:rPr>
          <w:fldChar w:fldCharType="end"/>
        </w:r>
      </w:hyperlink>
    </w:p>
    <w:p w14:paraId="3E59AD00" w14:textId="00A5241B"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7" w:history="1">
        <w:r w:rsidRPr="001F6EDF">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Legenda symboli</w:t>
        </w:r>
        <w:r>
          <w:rPr>
            <w:noProof/>
            <w:webHidden/>
          </w:rPr>
          <w:tab/>
        </w:r>
        <w:r>
          <w:rPr>
            <w:noProof/>
            <w:webHidden/>
          </w:rPr>
          <w:fldChar w:fldCharType="begin"/>
        </w:r>
        <w:r>
          <w:rPr>
            <w:noProof/>
            <w:webHidden/>
          </w:rPr>
          <w:instrText xml:space="preserve"> PAGEREF _Toc218271737 \h </w:instrText>
        </w:r>
        <w:r>
          <w:rPr>
            <w:noProof/>
            <w:webHidden/>
          </w:rPr>
        </w:r>
        <w:r>
          <w:rPr>
            <w:noProof/>
            <w:webHidden/>
          </w:rPr>
          <w:fldChar w:fldCharType="separate"/>
        </w:r>
        <w:r w:rsidR="00EA07CB">
          <w:rPr>
            <w:noProof/>
            <w:webHidden/>
          </w:rPr>
          <w:t>72</w:t>
        </w:r>
        <w:r>
          <w:rPr>
            <w:noProof/>
            <w:webHidden/>
          </w:rPr>
          <w:fldChar w:fldCharType="end"/>
        </w:r>
      </w:hyperlink>
    </w:p>
    <w:p w14:paraId="114EA4C1" w14:textId="34A4F620"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8" w:history="1">
        <w:r w:rsidRPr="001F6EDF">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SONG</w:t>
        </w:r>
        <w:r>
          <w:rPr>
            <w:noProof/>
            <w:webHidden/>
          </w:rPr>
          <w:tab/>
        </w:r>
        <w:r>
          <w:rPr>
            <w:noProof/>
            <w:webHidden/>
          </w:rPr>
          <w:fldChar w:fldCharType="begin"/>
        </w:r>
        <w:r>
          <w:rPr>
            <w:noProof/>
            <w:webHidden/>
          </w:rPr>
          <w:instrText xml:space="preserve"> PAGEREF _Toc218271738 \h </w:instrText>
        </w:r>
        <w:r>
          <w:rPr>
            <w:noProof/>
            <w:webHidden/>
          </w:rPr>
        </w:r>
        <w:r>
          <w:rPr>
            <w:noProof/>
            <w:webHidden/>
          </w:rPr>
          <w:fldChar w:fldCharType="separate"/>
        </w:r>
        <w:r w:rsidR="00EA07CB">
          <w:rPr>
            <w:noProof/>
            <w:webHidden/>
          </w:rPr>
          <w:t>73</w:t>
        </w:r>
        <w:r>
          <w:rPr>
            <w:noProof/>
            <w:webHidden/>
          </w:rPr>
          <w:fldChar w:fldCharType="end"/>
        </w:r>
      </w:hyperlink>
    </w:p>
    <w:p w14:paraId="11134C18" w14:textId="3853DBF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39" w:history="1">
        <w:r w:rsidRPr="001F6EDF">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Tryb nauki CHORDS</w:t>
        </w:r>
        <w:r>
          <w:rPr>
            <w:noProof/>
            <w:webHidden/>
          </w:rPr>
          <w:tab/>
        </w:r>
        <w:r>
          <w:rPr>
            <w:noProof/>
            <w:webHidden/>
          </w:rPr>
          <w:fldChar w:fldCharType="begin"/>
        </w:r>
        <w:r>
          <w:rPr>
            <w:noProof/>
            <w:webHidden/>
          </w:rPr>
          <w:instrText xml:space="preserve"> PAGEREF _Toc218271739 \h </w:instrText>
        </w:r>
        <w:r>
          <w:rPr>
            <w:noProof/>
            <w:webHidden/>
          </w:rPr>
        </w:r>
        <w:r>
          <w:rPr>
            <w:noProof/>
            <w:webHidden/>
          </w:rPr>
          <w:fldChar w:fldCharType="separate"/>
        </w:r>
        <w:r w:rsidR="00EA07CB">
          <w:rPr>
            <w:noProof/>
            <w:webHidden/>
          </w:rPr>
          <w:t>75</w:t>
        </w:r>
        <w:r>
          <w:rPr>
            <w:noProof/>
            <w:webHidden/>
          </w:rPr>
          <w:fldChar w:fldCharType="end"/>
        </w:r>
      </w:hyperlink>
    </w:p>
    <w:p w14:paraId="2C5AEF3D" w14:textId="66FEF7F7" w:rsidR="005F547B" w:rsidRDefault="005F547B">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271740" w:history="1">
        <w:r w:rsidRPr="001F6EDF">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1F6EDF">
          <w:rPr>
            <w:rStyle w:val="Hipercze"/>
            <w:noProof/>
          </w:rPr>
          <w:t>Ekran podsumowania</w:t>
        </w:r>
        <w:r>
          <w:rPr>
            <w:noProof/>
            <w:webHidden/>
          </w:rPr>
          <w:tab/>
        </w:r>
        <w:r>
          <w:rPr>
            <w:noProof/>
            <w:webHidden/>
          </w:rPr>
          <w:fldChar w:fldCharType="begin"/>
        </w:r>
        <w:r>
          <w:rPr>
            <w:noProof/>
            <w:webHidden/>
          </w:rPr>
          <w:instrText xml:space="preserve"> PAGEREF _Toc218271740 \h </w:instrText>
        </w:r>
        <w:r>
          <w:rPr>
            <w:noProof/>
            <w:webHidden/>
          </w:rPr>
        </w:r>
        <w:r>
          <w:rPr>
            <w:noProof/>
            <w:webHidden/>
          </w:rPr>
          <w:fldChar w:fldCharType="separate"/>
        </w:r>
        <w:r w:rsidR="00EA07CB">
          <w:rPr>
            <w:noProof/>
            <w:webHidden/>
          </w:rPr>
          <w:t>76</w:t>
        </w:r>
        <w:r>
          <w:rPr>
            <w:noProof/>
            <w:webHidden/>
          </w:rPr>
          <w:fldChar w:fldCharType="end"/>
        </w:r>
      </w:hyperlink>
    </w:p>
    <w:p w14:paraId="3798CBAE" w14:textId="481179C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1" w:history="1">
        <w:r w:rsidRPr="001F6EDF">
          <w:rPr>
            <w:rStyle w:val="Hipercze"/>
            <w:noProof/>
          </w:rPr>
          <w:t>Wnioski</w:t>
        </w:r>
        <w:r>
          <w:rPr>
            <w:noProof/>
            <w:webHidden/>
          </w:rPr>
          <w:tab/>
        </w:r>
        <w:r>
          <w:rPr>
            <w:noProof/>
            <w:webHidden/>
          </w:rPr>
          <w:fldChar w:fldCharType="begin"/>
        </w:r>
        <w:r>
          <w:rPr>
            <w:noProof/>
            <w:webHidden/>
          </w:rPr>
          <w:instrText xml:space="preserve"> PAGEREF _Toc218271741 \h </w:instrText>
        </w:r>
        <w:r>
          <w:rPr>
            <w:noProof/>
            <w:webHidden/>
          </w:rPr>
        </w:r>
        <w:r>
          <w:rPr>
            <w:noProof/>
            <w:webHidden/>
          </w:rPr>
          <w:fldChar w:fldCharType="separate"/>
        </w:r>
        <w:r w:rsidR="00EA07CB">
          <w:rPr>
            <w:noProof/>
            <w:webHidden/>
          </w:rPr>
          <w:t>78</w:t>
        </w:r>
        <w:r>
          <w:rPr>
            <w:noProof/>
            <w:webHidden/>
          </w:rPr>
          <w:fldChar w:fldCharType="end"/>
        </w:r>
      </w:hyperlink>
    </w:p>
    <w:p w14:paraId="7BCAA7DA" w14:textId="062C5105"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2" w:history="1">
        <w:r w:rsidRPr="001F6EDF">
          <w:rPr>
            <w:rStyle w:val="Hipercze"/>
            <w:noProof/>
          </w:rPr>
          <w:t>Bibliografia</w:t>
        </w:r>
        <w:r>
          <w:rPr>
            <w:noProof/>
            <w:webHidden/>
          </w:rPr>
          <w:tab/>
        </w:r>
        <w:r>
          <w:rPr>
            <w:noProof/>
            <w:webHidden/>
          </w:rPr>
          <w:fldChar w:fldCharType="begin"/>
        </w:r>
        <w:r>
          <w:rPr>
            <w:noProof/>
            <w:webHidden/>
          </w:rPr>
          <w:instrText xml:space="preserve"> PAGEREF _Toc218271742 \h </w:instrText>
        </w:r>
        <w:r>
          <w:rPr>
            <w:noProof/>
            <w:webHidden/>
          </w:rPr>
        </w:r>
        <w:r>
          <w:rPr>
            <w:noProof/>
            <w:webHidden/>
          </w:rPr>
          <w:fldChar w:fldCharType="separate"/>
        </w:r>
        <w:r w:rsidR="00EA07CB">
          <w:rPr>
            <w:noProof/>
            <w:webHidden/>
          </w:rPr>
          <w:t>80</w:t>
        </w:r>
        <w:r>
          <w:rPr>
            <w:noProof/>
            <w:webHidden/>
          </w:rPr>
          <w:fldChar w:fldCharType="end"/>
        </w:r>
      </w:hyperlink>
    </w:p>
    <w:p w14:paraId="289647A3" w14:textId="6B63A8E9"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3" w:history="1">
        <w:r w:rsidRPr="001F6EDF">
          <w:rPr>
            <w:rStyle w:val="Hipercze"/>
            <w:noProof/>
            <w:snapToGrid w:val="0"/>
          </w:rPr>
          <w:t xml:space="preserve">Dodatek A  </w:t>
        </w:r>
        <w:r w:rsidRPr="001F6EDF">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_Toc218271743 \h </w:instrText>
        </w:r>
        <w:r>
          <w:rPr>
            <w:noProof/>
            <w:webHidden/>
          </w:rPr>
        </w:r>
        <w:r>
          <w:rPr>
            <w:noProof/>
            <w:webHidden/>
          </w:rPr>
          <w:fldChar w:fldCharType="separate"/>
        </w:r>
        <w:r w:rsidR="00EA07CB">
          <w:rPr>
            <w:noProof/>
            <w:webHidden/>
          </w:rPr>
          <w:t>82</w:t>
        </w:r>
        <w:r>
          <w:rPr>
            <w:noProof/>
            <w:webHidden/>
          </w:rPr>
          <w:fldChar w:fldCharType="end"/>
        </w:r>
      </w:hyperlink>
    </w:p>
    <w:p w14:paraId="2847125B" w14:textId="52311C41" w:rsidR="005F547B" w:rsidRDefault="005F547B">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271744" w:history="1">
        <w:r w:rsidRPr="001F6EDF">
          <w:rPr>
            <w:rStyle w:val="Hipercze"/>
            <w:noProof/>
          </w:rPr>
          <w:t>Spis ilustracji</w:t>
        </w:r>
        <w:r>
          <w:rPr>
            <w:noProof/>
            <w:webHidden/>
          </w:rPr>
          <w:tab/>
        </w:r>
        <w:r>
          <w:rPr>
            <w:noProof/>
            <w:webHidden/>
          </w:rPr>
          <w:fldChar w:fldCharType="begin"/>
        </w:r>
        <w:r>
          <w:rPr>
            <w:noProof/>
            <w:webHidden/>
          </w:rPr>
          <w:instrText xml:space="preserve"> PAGEREF _Toc218271744 \h </w:instrText>
        </w:r>
        <w:r>
          <w:rPr>
            <w:noProof/>
            <w:webHidden/>
          </w:rPr>
        </w:r>
        <w:r>
          <w:rPr>
            <w:noProof/>
            <w:webHidden/>
          </w:rPr>
          <w:fldChar w:fldCharType="separate"/>
        </w:r>
        <w:r w:rsidR="00EA07CB">
          <w:rPr>
            <w:noProof/>
            <w:webHidden/>
          </w:rPr>
          <w:t>89</w:t>
        </w:r>
        <w:r>
          <w:rPr>
            <w:noProof/>
            <w:webHidden/>
          </w:rPr>
          <w:fldChar w:fldCharType="end"/>
        </w:r>
      </w:hyperlink>
    </w:p>
    <w:p w14:paraId="3823E815" w14:textId="4997F43D"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271693"/>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163075A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parytury</w:t>
      </w:r>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zagrań.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271694"/>
      <w:bookmarkEnd w:id="5"/>
      <w:bookmarkEnd w:id="6"/>
      <w:r w:rsidR="008E43A9">
        <w:t>Protokół MIDI</w:t>
      </w:r>
      <w:bookmarkEnd w:id="7"/>
    </w:p>
    <w:p w14:paraId="79705434" w14:textId="0CD2E21C" w:rsidR="00BA5D6D" w:rsidRPr="00BA5D6D" w:rsidRDefault="00BA5D6D" w:rsidP="00BA5D6D">
      <w:pPr>
        <w:pStyle w:val="Tekstpodstawowyzwciciem"/>
      </w:pPr>
      <w:ins w:id="8" w:author="Jacek Kołodziej" w:date="2026-01-06T22:25:00Z" w16du:dateUtc="2026-01-06T21:25:00Z">
        <w:r>
          <w:t>Tu info co będzie w tym rodziale i p</w:t>
        </w:r>
      </w:ins>
      <w:ins w:id="9" w:author="Jacek Kołodziej" w:date="2026-01-06T22:26:00Z" w16du:dateUtc="2026-01-06T21:26:00Z">
        <w:r>
          <w:t xml:space="preserve">o co to jest nam potrzebne </w:t>
        </w:r>
      </w:ins>
    </w:p>
    <w:p w14:paraId="6DF838BC" w14:textId="58245BC0" w:rsidR="00C1048F" w:rsidRPr="00C1048F" w:rsidRDefault="003F1059" w:rsidP="00C1048F">
      <w:pPr>
        <w:pStyle w:val="Nagwek2"/>
      </w:pPr>
      <w:bookmarkStart w:id="10" w:name="_Toc218271695"/>
      <w:r>
        <w:t>Wprowadzenie do protokołu MIDI</w:t>
      </w:r>
      <w:bookmarkEnd w:id="10"/>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 xml:space="preserve">formatu Standard MIDI File (*.mid) </w:t>
      </w:r>
      <w:r>
        <w:t>zajmują tak mało miejsca, to jedna z najważniejszych cech i zalet tego protokołu – ponieważ nie zawiera on dźwiękó</w:t>
      </w:r>
      <w:r w:rsidR="00DF571D">
        <w:t>w</w:t>
      </w:r>
      <w:r>
        <w:t xml:space="preserve">, a tylko instrukcję, jak dany dźwięk odtworzyć [2]. </w:t>
      </w:r>
    </w:p>
    <w:p w14:paraId="1D6B5AC9" w14:textId="45E7F507" w:rsidR="00D278A1" w:rsidRDefault="00FC2A95" w:rsidP="00D278A1">
      <w:pPr>
        <w:pStyle w:val="Tekstpodstawowyzwciciem"/>
      </w:pPr>
      <w:r>
        <w:t xml:space="preserve">Dzięki temu pliki w tym formacie, </w:t>
      </w:r>
      <w:commentRangeStart w:id="11"/>
      <w:r>
        <w:t>poza lekkością danych</w:t>
      </w:r>
      <w:commentRangeEnd w:id="11"/>
      <w:r w:rsidR="00966550">
        <w:rPr>
          <w:rStyle w:val="Odwoaniedokomentarza"/>
          <w:sz w:val="24"/>
          <w:szCs w:val="24"/>
        </w:rPr>
        <w:commentReference w:id="11"/>
      </w:r>
      <w:r>
        <w:t>,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odrobinkę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12" w:name="_Toc218271696"/>
      <w:r>
        <w:t>Dziennik definicji</w:t>
      </w:r>
      <w:bookmarkEnd w:id="12"/>
    </w:p>
    <w:p w14:paraId="5F8E83CB" w14:textId="34DC6933" w:rsidR="0092173D" w:rsidRDefault="0092173D" w:rsidP="0092173D">
      <w:pPr>
        <w:pStyle w:val="Tekstpodstawowyzwciciem"/>
      </w:pPr>
      <w:commentRangeStart w:id="13"/>
      <w:r w:rsidRPr="0004036F">
        <w:t>Wiadomość/</w:t>
      </w:r>
      <w:r w:rsidR="00342BB0">
        <w:t>komunikat/</w:t>
      </w:r>
      <w:r w:rsidRPr="0004036F">
        <w:t>ramka</w:t>
      </w:r>
      <w:r w:rsidR="00DF571D">
        <w:t>/zdarzenia</w:t>
      </w:r>
      <w:r w:rsidRPr="0004036F">
        <w:t xml:space="preserve"> MIDI</w:t>
      </w:r>
      <w:r>
        <w:t xml:space="preserve"> – zbiór instrukcji, które przechowują informacje dla syntezatora jak ma odtworzyć dany dźwięk</w:t>
      </w:r>
      <w:r w:rsidR="00B50D0D">
        <w:t xml:space="preserve"> </w:t>
      </w:r>
      <w:commentRangeEnd w:id="13"/>
      <w:r w:rsidR="00B37208">
        <w:rPr>
          <w:rStyle w:val="Odwoaniedokomentarza"/>
          <w:sz w:val="24"/>
          <w:szCs w:val="24"/>
        </w:rPr>
        <w:commentReference w:id="13"/>
      </w:r>
      <w:r w:rsidR="00B50D0D">
        <w:t>[3].</w:t>
      </w:r>
      <w:r w:rsidR="000E0741">
        <w:t xml:space="preserve"> </w:t>
      </w:r>
      <w:r w:rsidR="000E0741" w:rsidRPr="000E0741">
        <w:t xml:space="preserve">W dalszej części pracy </w:t>
      </w:r>
      <w:r w:rsidR="00DF571D">
        <w:t>wszystkie te terminy</w:t>
      </w:r>
      <w:r w:rsidR="000E0741" w:rsidRPr="000E0741">
        <w:t xml:space="preserve"> są używane zamiennie</w:t>
      </w:r>
      <w:r w:rsidR="00B50D0D">
        <w:t>.</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lastRenderedPageBreak/>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59B5951"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 </w:t>
      </w:r>
      <w:commentRangeStart w:id="14"/>
      <w:r>
        <w:t>wariacjom 4 bitowego nibble’a danych</w:t>
      </w:r>
      <w:commentRangeEnd w:id="14"/>
      <w:r w:rsidR="006E1046">
        <w:rPr>
          <w:rStyle w:val="Odwoaniedokomentarza"/>
          <w:sz w:val="24"/>
          <w:szCs w:val="24"/>
        </w:rPr>
        <w:commentReference w:id="14"/>
      </w:r>
      <w:r>
        <w:t>,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5" w:name="_Toc218271697"/>
      <w:r>
        <w:t>Budowa ramki/</w:t>
      </w:r>
      <w:r w:rsidR="00DF571D">
        <w:t>komunikatu</w:t>
      </w:r>
      <w:r>
        <w:t xml:space="preserve"> MIDI</w:t>
      </w:r>
      <w:bookmarkEnd w:id="15"/>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kb/s. Każdy bajt składa się z 10 bitów, tj. bitu startu (niski stan logiczny), 8 bitów danych i bitu stopu (wysoki stan logiczny). Typowa ramka MIDI składa się natomiast z 3 takich bajtów, gdzie pierwszy z nich to tzw. Status byte,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49E31A0A" w:rsidR="00507E77" w:rsidRDefault="008F06A4" w:rsidP="008F06A4">
      <w:pPr>
        <w:pStyle w:val="Legenda"/>
        <w:jc w:val="center"/>
      </w:pPr>
      <w:bookmarkStart w:id="16" w:name="_Toc218271599"/>
      <w:r>
        <w:t xml:space="preserve">Rys. </w:t>
      </w:r>
      <w:fldSimple w:instr=" SEQ Rys. \* ARABIC ">
        <w:r w:rsidR="00EA07CB">
          <w:rPr>
            <w:noProof/>
          </w:rPr>
          <w:t>1</w:t>
        </w:r>
      </w:fldSimple>
      <w:r>
        <w:t xml:space="preserve">.: Budowa ramki MIDI, </w:t>
      </w:r>
      <w:r>
        <w:rPr>
          <w:i/>
          <w:iCs/>
        </w:rPr>
        <w:t>źródło: [5]</w:t>
      </w:r>
      <w:bookmarkEnd w:id="16"/>
    </w:p>
    <w:p w14:paraId="45CB8FC7" w14:textId="4523874C" w:rsidR="00C215F8" w:rsidRDefault="00D278A1" w:rsidP="003C1FC5">
      <w:pPr>
        <w:pStyle w:val="Legenda"/>
        <w:jc w:val="center"/>
      </w:pPr>
      <w:r>
        <w:rPr>
          <w:i/>
          <w:iCs/>
        </w:rPr>
        <w:lastRenderedPageBreak/>
        <w:br/>
      </w:r>
    </w:p>
    <w:p w14:paraId="7E9B5758" w14:textId="63BA09D8" w:rsidR="006C7673" w:rsidRDefault="00793FBC" w:rsidP="00793FBC">
      <w:pPr>
        <w:pStyle w:val="Nagwek2"/>
      </w:pPr>
      <w:bookmarkStart w:id="17" w:name="_Toc218271698"/>
      <w:r>
        <w:t xml:space="preserve">Typy </w:t>
      </w:r>
      <w:r w:rsidR="00DF571D">
        <w:t>komunikatów</w:t>
      </w:r>
      <w:r>
        <w:t xml:space="preserve"> MIDI</w:t>
      </w:r>
      <w:bookmarkEnd w:id="17"/>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r w:rsidRPr="0004036F">
        <w:t>Note On),</w:t>
      </w:r>
      <w:r>
        <w:t xml:space="preserve"> puszczeniu tego klawisza (</w:t>
      </w:r>
      <w:r w:rsidRPr="0004036F">
        <w:t>Note Off</w:t>
      </w:r>
      <w:r>
        <w:t>) oraz moc z jaką dany klawisz został naciśnięty (</w:t>
      </w:r>
      <w:r w:rsidRPr="0004036F">
        <w:t>Velocity</w:t>
      </w:r>
      <w:r>
        <w:t>). W formacie MIDI zdarzenia Note On i Note Off są dwiema osobno wysyłanymi ramkami</w:t>
      </w:r>
      <w:r w:rsidR="00845ACE">
        <w:t>, chociaż czasami zdarza się</w:t>
      </w:r>
      <w:r w:rsidR="00BA6AF4">
        <w:t>, że wiadomość Note On z Velocity równym 0, jest traktowana jako Note Off</w:t>
      </w:r>
      <w:r w:rsidR="00CD13CF">
        <w:t xml:space="preserve"> [3].</w:t>
      </w:r>
    </w:p>
    <w:p w14:paraId="69BB202C" w14:textId="18AD3E4D" w:rsidR="00793FBC" w:rsidRDefault="00DF571D" w:rsidP="00691254">
      <w:pPr>
        <w:pStyle w:val="Tekstpodstawowyzwciciem"/>
      </w:pPr>
      <w:r>
        <w:t>Komunikat</w:t>
      </w:r>
      <w:r w:rsidR="00691254">
        <w:t xml:space="preserve"> </w:t>
      </w:r>
      <w:r w:rsidR="00691254" w:rsidRPr="0004036F">
        <w:t>Note On</w:t>
      </w:r>
      <w:r w:rsidR="00691254">
        <w:t xml:space="preserve"> jest wysyłan</w:t>
      </w:r>
      <w:r>
        <w:t>y</w:t>
      </w:r>
      <w:r w:rsidR="00691254">
        <w:t>, w początkowym momencie naciśnięcia klawisza. Zaczyna się od bajtu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(Velocity)</w:t>
      </w:r>
      <w:r w:rsidR="00CD13CF">
        <w:t xml:space="preserve"> [3].</w:t>
      </w:r>
    </w:p>
    <w:p w14:paraId="2EA7D157" w14:textId="77777777" w:rsidR="008F06A4" w:rsidRDefault="00166126" w:rsidP="008F06A4">
      <w:pPr>
        <w:pStyle w:val="Tekstpodstawowyzwciciem"/>
        <w:keepNext/>
        <w:ind w:firstLine="0"/>
        <w:jc w:val="center"/>
      </w:pPr>
      <w:r>
        <w:rPr>
          <w:noProof/>
        </w:rPr>
        <w:drawing>
          <wp:inline distT="0" distB="0" distL="0" distR="0" wp14:anchorId="4AF29A35" wp14:editId="45D5925E">
            <wp:extent cx="4937760" cy="1357694"/>
            <wp:effectExtent l="0" t="0" r="0" b="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014156" cy="1378700"/>
                    </a:xfrm>
                    <a:prstGeom prst="rect">
                      <a:avLst/>
                    </a:prstGeom>
                  </pic:spPr>
                </pic:pic>
              </a:graphicData>
            </a:graphic>
          </wp:inline>
        </w:drawing>
      </w:r>
    </w:p>
    <w:p w14:paraId="070985BF" w14:textId="0F843684" w:rsidR="00166126" w:rsidRDefault="008F06A4" w:rsidP="008F06A4">
      <w:pPr>
        <w:pStyle w:val="Legenda"/>
        <w:jc w:val="center"/>
        <w:rPr>
          <w:i/>
          <w:iCs/>
        </w:rPr>
      </w:pPr>
      <w:bookmarkStart w:id="18" w:name="_Toc218271600"/>
      <w:r>
        <w:t xml:space="preserve">Rys. </w:t>
      </w:r>
      <w:fldSimple w:instr=" SEQ Rys. \* ARABIC ">
        <w:r w:rsidR="00EA07CB">
          <w:rPr>
            <w:noProof/>
          </w:rPr>
          <w:t>2</w:t>
        </w:r>
      </w:fldSimple>
      <w:r>
        <w:t xml:space="preserve">.: </w:t>
      </w:r>
      <w:r w:rsidRPr="00AA1048">
        <w:t xml:space="preserve">Budowa ramki Note On, c – numer kanału, k – klawisz, v – </w:t>
      </w:r>
      <w:r w:rsidRPr="0008758E">
        <w:t>wartość velocity (siła naciśnięcia)</w:t>
      </w:r>
      <w:r>
        <w:t xml:space="preserve">, </w:t>
      </w:r>
      <w:r w:rsidRPr="00AA1048">
        <w:rPr>
          <w:i/>
          <w:iCs/>
        </w:rPr>
        <w:t>źródło: opracowanie własne</w:t>
      </w:r>
      <w:r>
        <w:rPr>
          <w:i/>
          <w:iCs/>
        </w:rPr>
        <w:t xml:space="preserve"> na podstawie [3]</w:t>
      </w:r>
      <w:bookmarkEnd w:id="18"/>
    </w:p>
    <w:p w14:paraId="53A09318" w14:textId="77777777" w:rsidR="008F06A4" w:rsidRDefault="008F06A4" w:rsidP="008F06A4"/>
    <w:p w14:paraId="22001EDC" w14:textId="7D5C2912" w:rsidR="009D468D" w:rsidRDefault="005A40D6" w:rsidP="008F06A4">
      <w:pPr>
        <w:ind w:firstLine="644"/>
      </w:pPr>
      <w:r w:rsidRPr="005A40D6">
        <w:t xml:space="preserve">Ramka </w:t>
      </w:r>
      <w:r w:rsidRPr="0004036F">
        <w:t>Note Off</w:t>
      </w:r>
      <w:r w:rsidRPr="005A40D6">
        <w:t xml:space="preserve"> jest wysyłana w momencie końcowego, zakończonego puszczenia klawisza. Zaczyna się od bajtu statusu, którego wartość to 0x8</w:t>
      </w:r>
      <w:r w:rsidR="00E35411">
        <w:t>n</w:t>
      </w:r>
      <w:r w:rsidRPr="005A40D6">
        <w:t>, kolejne dwa bajty są identyczne jak w ramce Note On. W tym wypadku natomiast bajt danych Velocity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lastRenderedPageBreak/>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2EB451A5" w:rsidR="005A40D6" w:rsidRDefault="008F06A4" w:rsidP="008F06A4">
      <w:pPr>
        <w:pStyle w:val="Legenda"/>
        <w:jc w:val="center"/>
      </w:pPr>
      <w:bookmarkStart w:id="19" w:name="_Toc218271601"/>
      <w:r>
        <w:t xml:space="preserve">Rys. </w:t>
      </w:r>
      <w:fldSimple w:instr=" SEQ Rys. \* ARABIC ">
        <w:r w:rsidR="00EA07CB">
          <w:rPr>
            <w:noProof/>
          </w:rPr>
          <w:t>3</w:t>
        </w:r>
      </w:fldSimple>
      <w:r>
        <w:t xml:space="preserve">.: </w:t>
      </w:r>
      <w:r w:rsidRPr="00E35411">
        <w:t xml:space="preserve">Budowa ramki Note Off, c – numer kanału, k – klawisz, v – </w:t>
      </w:r>
      <w:r w:rsidRPr="0008758E">
        <w:t xml:space="preserve">wartość velocity (siła </w:t>
      </w:r>
      <w:r>
        <w:t>puszczenia</w:t>
      </w:r>
      <w:r w:rsidRPr="0008758E">
        <w:t>)</w:t>
      </w:r>
      <w:r>
        <w:t xml:space="preserve">, </w:t>
      </w:r>
      <w:r w:rsidRPr="00B50D0D">
        <w:rPr>
          <w:i/>
          <w:iCs/>
        </w:rPr>
        <w:t>źródło: opracowanie własne na podstawie [3]</w:t>
      </w:r>
      <w:bookmarkEnd w:id="19"/>
    </w:p>
    <w:p w14:paraId="4D9C0113" w14:textId="77777777" w:rsidR="00E35411" w:rsidRPr="00E35411" w:rsidRDefault="00E35411" w:rsidP="00E35411"/>
    <w:p w14:paraId="2740FB55" w14:textId="452C8085" w:rsidR="005A40D6" w:rsidRPr="009D468D" w:rsidRDefault="004573D5" w:rsidP="005A40D6">
      <w:pPr>
        <w:ind w:firstLine="644"/>
      </w:pPr>
      <w:r w:rsidRPr="0004036F">
        <w:t>Channel Mode Messages</w:t>
      </w:r>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4">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7C7C2CD0" w:rsidR="00B50D0D" w:rsidRDefault="008F06A4" w:rsidP="008F06A4">
      <w:pPr>
        <w:pStyle w:val="Legenda"/>
        <w:jc w:val="center"/>
      </w:pPr>
      <w:bookmarkStart w:id="20" w:name="_Toc218271602"/>
      <w:r>
        <w:t xml:space="preserve">Rys. </w:t>
      </w:r>
      <w:fldSimple w:instr=" SEQ Rys. \* ARABIC ">
        <w:r w:rsidR="00EA07CB">
          <w:rPr>
            <w:noProof/>
          </w:rPr>
          <w:t>4</w:t>
        </w:r>
      </w:fldSimple>
      <w:r>
        <w:t xml:space="preserve">,: </w:t>
      </w:r>
      <w:r w:rsidRPr="00931E79">
        <w:t>Budowa ramki Channel Mode Message, c – numer kanału, k – komenda, v – wartość o różnym znaczeniu w zależności od komendy</w:t>
      </w:r>
      <w:r>
        <w:t xml:space="preserve">, </w:t>
      </w:r>
      <w:r w:rsidRPr="008F06A4">
        <w:rPr>
          <w:i/>
          <w:iCs/>
        </w:rPr>
        <w:t>źródło: opracowanie własne na podstawie [3]</w:t>
      </w:r>
      <w:bookmarkEnd w:id="20"/>
    </w:p>
    <w:p w14:paraId="4F612D24" w14:textId="77777777" w:rsidR="00B50D0D" w:rsidRDefault="00B50D0D" w:rsidP="008F06A4"/>
    <w:p w14:paraId="581B772C" w14:textId="0F8D6475" w:rsidR="00931E79" w:rsidRPr="00931E79" w:rsidRDefault="00F50B38" w:rsidP="00F50B38">
      <w:pPr>
        <w:ind w:firstLine="644"/>
      </w:pPr>
      <w:r w:rsidRPr="00F50B38">
        <w:t>Ramki Channel Mode operują na komendach w zakresie (czyli wartości k) równej [120,127].</w:t>
      </w:r>
    </w:p>
    <w:p w14:paraId="6BB6FB22" w14:textId="31E78ED5" w:rsidR="00607943" w:rsidRDefault="00607943">
      <w:pPr>
        <w:pStyle w:val="Nagwek1"/>
      </w:pPr>
      <w:bookmarkStart w:id="21" w:name="_Toc65426907"/>
      <w:bookmarkStart w:id="22" w:name="_Toc65427140"/>
      <w:r>
        <w:lastRenderedPageBreak/>
        <w:br/>
      </w:r>
      <w:bookmarkStart w:id="23" w:name="_Toc218271699"/>
      <w:bookmarkEnd w:id="21"/>
      <w:bookmarkEnd w:id="22"/>
      <w:r w:rsidR="008E35EC">
        <w:t>Obecne rozwiązania rynkowe do nauki gry na keyboardzie</w:t>
      </w:r>
      <w:bookmarkEnd w:id="23"/>
    </w:p>
    <w:p w14:paraId="6ACE9A34" w14:textId="7D4A79E4" w:rsidR="00DA1356" w:rsidRDefault="00DA1356" w:rsidP="00DA1356">
      <w:pPr>
        <w:pStyle w:val="Nagwek2"/>
      </w:pPr>
      <w:bookmarkStart w:id="24" w:name="_Toc218271700"/>
      <w:r>
        <w:t>Standardy na rynku</w:t>
      </w:r>
      <w:bookmarkEnd w:id="24"/>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5" w:name="_Toc218271701"/>
      <w:r>
        <w:t>Grupa pierwsza</w:t>
      </w:r>
      <w:r w:rsidR="00AF6BBD">
        <w:t xml:space="preserve">, reprezentant: </w:t>
      </w:r>
      <w:r w:rsidR="001C45E1">
        <w:t xml:space="preserve">aplikacja </w:t>
      </w:r>
      <w:r w:rsidR="00AF6BBD">
        <w:t>Flowkey</w:t>
      </w:r>
      <w:bookmarkEnd w:id="25"/>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r>
        <w:t xml:space="preserve">Flowkey wyświetla na ekranie urządzenia zewnętrznego (tj. komputera lub telefonu) paryturę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665680ED" w:rsidR="00E2106B" w:rsidRPr="001F491E" w:rsidRDefault="008F06A4" w:rsidP="00E2106B">
      <w:pPr>
        <w:pStyle w:val="Legenda"/>
        <w:jc w:val="center"/>
      </w:pPr>
      <w:bookmarkStart w:id="26" w:name="_Toc218271603"/>
      <w:r>
        <w:t xml:space="preserve">Rys. </w:t>
      </w:r>
      <w:fldSimple w:instr=" SEQ Rys. \* ARABIC ">
        <w:r w:rsidR="00EA07CB">
          <w:rPr>
            <w:noProof/>
          </w:rPr>
          <w:t>5</w:t>
        </w:r>
      </w:fldSimple>
      <w:r>
        <w:t xml:space="preserve">.: Interfejs nauki, dostępny na stronie, </w:t>
      </w:r>
      <w:r>
        <w:rPr>
          <w:i/>
          <w:iCs/>
        </w:rPr>
        <w:t>źródło: [6]</w:t>
      </w:r>
      <w:bookmarkStart w:id="27" w:name="_Toc218026668"/>
      <w:bookmarkEnd w:id="26"/>
      <w:r w:rsidR="00E2106B">
        <w:t xml:space="preserve">  </w:t>
      </w:r>
      <w:bookmarkEnd w:id="27"/>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 xml:space="preserve">Program posiada tzw. „Wait Mode”,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keyboarda.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8" w:name="_Toc218271702"/>
      <w:r>
        <w:t>Grupa druga, reprezentant: aplikacja Synthesia</w:t>
      </w:r>
      <w:bookmarkEnd w:id="28"/>
    </w:p>
    <w:p w14:paraId="4B459ED0" w14:textId="27B956F0" w:rsidR="009850FF" w:rsidRDefault="0090519A" w:rsidP="009850FF">
      <w:pPr>
        <w:pStyle w:val="Tekstpodstawowyzwciciem"/>
      </w:pPr>
      <w:r w:rsidRPr="0090519A">
        <w:t xml:space="preserve">Do korzystania z Synthesii również </w:t>
      </w:r>
      <w:r w:rsidR="00DF571D">
        <w:t>potrzeba</w:t>
      </w:r>
      <w:r w:rsidRPr="0090519A">
        <w:t xml:space="preserve"> zewnętrznego urządzenia, </w:t>
      </w:r>
      <w:r w:rsidR="00DF571D">
        <w:t xml:space="preserve">takiego </w:t>
      </w:r>
      <w:r w:rsidRPr="0090519A">
        <w:t xml:space="preserve">jak np. komputer. Oferowany przez </w:t>
      </w:r>
      <w:r w:rsidR="00DF571D">
        <w:t>Synthesie</w:t>
      </w:r>
      <w:r w:rsidRPr="0090519A">
        <w:t xml:space="preserve"> tryb nauki działa analogicznie jak w poprzedniej aplikacji – dopóki użytkownik nie naciśnie właściwej nuty – utwór jest zatrzymany. Domyślną opcją jest nasłuchiwanie zagranych dźwięków przez mikrofon urządzenia, na którym </w:t>
      </w:r>
      <w:commentRangeStart w:id="29"/>
      <w:r w:rsidRPr="0090519A">
        <w:t>odpalony</w:t>
      </w:r>
      <w:commentRangeEnd w:id="29"/>
      <w:r w:rsidR="00B3384A" w:rsidRPr="0090519A">
        <w:rPr>
          <w:rStyle w:val="Odwoaniedokomentarza"/>
          <w:sz w:val="24"/>
          <w:szCs w:val="24"/>
        </w:rPr>
        <w:commentReference w:id="29"/>
      </w:r>
      <w:r w:rsidRPr="0090519A">
        <w:t xml:space="preserve">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13431F19" w:rsidR="00C021BD" w:rsidRDefault="008F06A4" w:rsidP="009A6C38">
      <w:pPr>
        <w:pStyle w:val="Legenda"/>
        <w:jc w:val="center"/>
      </w:pPr>
      <w:bookmarkStart w:id="30" w:name="_Toc218271604"/>
      <w:r>
        <w:t xml:space="preserve">Rys. </w:t>
      </w:r>
      <w:fldSimple w:instr=" SEQ Rys. \* ARABIC ">
        <w:r w:rsidR="00EA07CB">
          <w:rPr>
            <w:noProof/>
          </w:rPr>
          <w:t>6</w:t>
        </w:r>
      </w:fldSimple>
      <w:r>
        <w:t xml:space="preserve">.: </w:t>
      </w:r>
      <w:r w:rsidRPr="00621A6C">
        <w:t xml:space="preserve">Interfejs programu Synthesia, </w:t>
      </w:r>
      <w:r w:rsidRPr="00621A6C">
        <w:rPr>
          <w:i/>
          <w:iCs/>
        </w:rPr>
        <w:t>źródło: [7]</w:t>
      </w:r>
      <w:bookmarkEnd w:id="30"/>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Bardzo dużą zaletą aplikacji Synthesia,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31" w:name="_Toc218271703"/>
      <w:r>
        <w:t xml:space="preserve">Grupa trzecia, reprezentant: </w:t>
      </w:r>
      <w:r w:rsidR="00FF3FA5">
        <w:t>rodzina</w:t>
      </w:r>
      <w:r w:rsidR="003609A6">
        <w:t xml:space="preserve"> instrumentów klawiszowych</w:t>
      </w:r>
      <w:r w:rsidR="00FF3FA5">
        <w:t xml:space="preserve"> CASIO LK</w:t>
      </w:r>
      <w:bookmarkEnd w:id="31"/>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Key Lighting Keyboards.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5138EAB6" w:rsidR="00FC5360" w:rsidRDefault="00FC5360" w:rsidP="00FC5360">
      <w:pPr>
        <w:pStyle w:val="Tekstpodstawowyzwciciem"/>
      </w:pPr>
      <w:r>
        <w:t>Ceny urządzeń wahają się od 200 do 300 dolarów amerykańskich</w:t>
      </w:r>
      <w:r w:rsidR="0097401C">
        <w:t xml:space="preserve"> (stan na dzień 21.12.2025)</w:t>
      </w:r>
      <w:r>
        <w:t>,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r w:rsidRPr="00DF571D">
        <w:rPr>
          <w:i/>
          <w:iCs/>
        </w:rPr>
        <w:t>Chordana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rPr>
          <w:ins w:id="32" w:author="Jacek Kołodziej" w:date="2026-01-06T22:30:00Z" w16du:dateUtc="2026-01-06T21:30:00Z"/>
        </w:rPr>
      </w:pPr>
      <w:r>
        <w:lastRenderedPageBreak/>
        <w:br/>
      </w:r>
      <w:bookmarkStart w:id="33" w:name="_Toc218271704"/>
      <w:r>
        <w:t>Standard USB</w:t>
      </w:r>
      <w:bookmarkEnd w:id="33"/>
    </w:p>
    <w:p w14:paraId="2431AB63" w14:textId="13CAA14A" w:rsidR="00D82E9B" w:rsidRPr="00D82E9B" w:rsidRDefault="00EB6E79" w:rsidP="00D82E9B">
      <w:pPr>
        <w:pStyle w:val="Tekstpodstawowyzwciciem"/>
        <w:pPrChange w:id="34" w:author="Jacek Kołodziej" w:date="2026-01-06T22:30:00Z" w16du:dateUtc="2026-01-06T21:30:00Z">
          <w:pPr>
            <w:pStyle w:val="Nagwek1"/>
          </w:pPr>
        </w:pPrChange>
      </w:pPr>
      <w:ins w:id="35" w:author="Jacek Kołodziej" w:date="2026-01-06T22:30:00Z" w16du:dateUtc="2026-01-06T21:30:00Z">
        <w:r>
          <w:t xml:space="preserve">info po co to tym Pan pisze </w:t>
        </w:r>
      </w:ins>
    </w:p>
    <w:p w14:paraId="202663E5" w14:textId="338DF353" w:rsidR="00B95A2D" w:rsidRDefault="005E482E" w:rsidP="00B95A2D">
      <w:pPr>
        <w:pStyle w:val="Nagwek2"/>
      </w:pPr>
      <w:bookmarkStart w:id="36" w:name="_Toc218271705"/>
      <w:r>
        <w:t>T</w:t>
      </w:r>
      <w:r w:rsidR="00B95A2D">
        <w:t>opologia USB</w:t>
      </w:r>
      <w:r w:rsidR="00B33065">
        <w:t xml:space="preserve"> i zasilanie</w:t>
      </w:r>
      <w:bookmarkEnd w:id="36"/>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plug&amp;play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t>Istotną rolę przy rozróżnianiu urządzeń Host od Device pełni linia zasilająca VBUS, dzięki której pobieramy zasilania z magistrali dla urządzeń bus-powered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pull-up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lastRenderedPageBreak/>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37" w:name="_Toc218271706"/>
      <w:r>
        <w:t xml:space="preserve">Warstwy </w:t>
      </w:r>
      <w:r w:rsidR="00627C73">
        <w:t>fizyczna i prędkości</w:t>
      </w:r>
      <w:r w:rsidR="00573C39">
        <w:t xml:space="preserve"> standardu</w:t>
      </w:r>
      <w:bookmarkEnd w:id="37"/>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7">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5C4BBDCA" w:rsidR="00573C39" w:rsidRDefault="008F06A4" w:rsidP="00573C39">
      <w:pPr>
        <w:pStyle w:val="Legenda"/>
        <w:jc w:val="center"/>
      </w:pPr>
      <w:bookmarkStart w:id="38" w:name="_Toc218271605"/>
      <w:r>
        <w:t xml:space="preserve">Rys. </w:t>
      </w:r>
      <w:fldSimple w:instr=" SEQ Rys. \* ARABIC ">
        <w:r w:rsidR="00EA07CB">
          <w:rPr>
            <w:noProof/>
          </w:rPr>
          <w:t>7</w:t>
        </w:r>
      </w:fldSimple>
      <w:r>
        <w:t xml:space="preserve">.: Kabel w standardzie USB, </w:t>
      </w:r>
      <w:r w:rsidRPr="00573C39">
        <w:rPr>
          <w:i/>
          <w:iCs/>
        </w:rPr>
        <w:t>źródło: [12]</w:t>
      </w:r>
      <w:bookmarkStart w:id="39" w:name="_Toc218026670"/>
      <w:bookmarkEnd w:id="38"/>
      <w:r w:rsidR="00573C39">
        <w:t xml:space="preserve"> </w:t>
      </w:r>
      <w:bookmarkEnd w:id="39"/>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bus-powered device</w:t>
      </w:r>
      <w:r w:rsidR="003761EB" w:rsidRPr="003761EB">
        <w:t xml:space="preserve"> i</w:t>
      </w:r>
      <w:r w:rsidRPr="003761EB">
        <w:t xml:space="preserve"> self-powered device, </w:t>
      </w:r>
      <w:r w:rsidR="003761EB" w:rsidRPr="003761EB">
        <w:t xml:space="preserve">jednak często </w:t>
      </w:r>
      <w:r w:rsidR="003A79F7">
        <w:t>wyróżnia się</w:t>
      </w:r>
      <w:r w:rsidR="003761EB">
        <w:t xml:space="preserve"> też </w:t>
      </w:r>
      <w:r w:rsidRPr="003761EB">
        <w:t>hybrid-powered device</w:t>
      </w:r>
      <w:r w:rsidR="003761EB">
        <w:t xml:space="preserve">, </w:t>
      </w:r>
      <w:r w:rsidR="003A79F7">
        <w:t>które są deklarowane w deskryptorach jako self-powered</w:t>
      </w:r>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w:t>
      </w:r>
      <w:r>
        <w:lastRenderedPageBreak/>
        <w:t>myszka podłączana kablem do komputera)</w:t>
      </w:r>
      <w:r w:rsidRPr="00573C39">
        <w:t>, urządzenia self-p</w:t>
      </w:r>
      <w:r>
        <w:t xml:space="preserve">owered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6D5468CC">
            <wp:extent cx="5399405" cy="6550025"/>
            <wp:effectExtent l="0" t="0" r="0" b="3175"/>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8">
                      <a:extLst>
                        <a:ext uri="{28A0092B-C50C-407E-A947-70E740481C1C}">
                          <a14:useLocalDpi xmlns:a14="http://schemas.microsoft.com/office/drawing/2010/main" val="0"/>
                        </a:ext>
                      </a:extLst>
                    </a:blip>
                    <a:stretch>
                      <a:fillRect/>
                    </a:stretch>
                  </pic:blipFill>
                  <pic:spPr>
                    <a:xfrm>
                      <a:off x="0" y="0"/>
                      <a:ext cx="5399405" cy="6550025"/>
                    </a:xfrm>
                    <a:prstGeom prst="rect">
                      <a:avLst/>
                    </a:prstGeom>
                  </pic:spPr>
                </pic:pic>
              </a:graphicData>
            </a:graphic>
          </wp:inline>
        </w:drawing>
      </w:r>
    </w:p>
    <w:p w14:paraId="225C55FC" w14:textId="2F2778E1" w:rsidR="003761EB" w:rsidRDefault="008F06A4" w:rsidP="008F06A4">
      <w:pPr>
        <w:pStyle w:val="Legenda"/>
        <w:jc w:val="center"/>
      </w:pPr>
      <w:bookmarkStart w:id="40" w:name="_Toc218271606"/>
      <w:r>
        <w:t xml:space="preserve">Rys. </w:t>
      </w:r>
      <w:fldSimple w:instr=" SEQ Rys. \* ARABIC ">
        <w:r w:rsidR="00EA07CB">
          <w:rPr>
            <w:noProof/>
          </w:rPr>
          <w:t>8</w:t>
        </w:r>
      </w:fldSimple>
      <w:r>
        <w:t xml:space="preserve">.: Schematy połączeń przy różnych typach zasilania, </w:t>
      </w:r>
      <w:r w:rsidRPr="003761EB">
        <w:rPr>
          <w:i/>
          <w:iCs/>
        </w:rPr>
        <w:t>źródło: [1</w:t>
      </w:r>
      <w:r>
        <w:rPr>
          <w:i/>
          <w:iCs/>
        </w:rPr>
        <w:t>2</w:t>
      </w:r>
      <w:r w:rsidRPr="003761EB">
        <w:rPr>
          <w:i/>
          <w:iCs/>
        </w:rPr>
        <w:t>]</w:t>
      </w:r>
      <w:bookmarkStart w:id="41" w:name="_Toc218026671"/>
      <w:bookmarkEnd w:id="40"/>
      <w:bookmarkEnd w:id="41"/>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lastRenderedPageBreak/>
        <w:t>W przypadku klawiszowych instrumentów elektronicznych potrzebują one dużej ilości mocy, zatem zazwyczaj są urządzeniami typu self-powered.</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High Speed (</w:t>
      </w:r>
      <w:r w:rsidR="003761EB">
        <w:t>480 Mb/s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r>
        <w:t xml:space="preserve">Speed.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pull-up: D- dla transmisji Low-Speed, oraz D+ dla transmisji typu Full-Speed [11]. Host domyślnie posiada obie linie danych w połączeniu pull-down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9">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1ED3B4E7" w:rsidR="003761EB" w:rsidRPr="00457D10" w:rsidRDefault="008F06A4" w:rsidP="003761EB">
      <w:pPr>
        <w:pStyle w:val="Legenda"/>
        <w:jc w:val="center"/>
      </w:pPr>
      <w:bookmarkStart w:id="42" w:name="_Toc218271607"/>
      <w:r>
        <w:t xml:space="preserve">Rys. </w:t>
      </w:r>
      <w:fldSimple w:instr=" SEQ Rys. \* ARABIC ">
        <w:r w:rsidR="00EA07CB">
          <w:rPr>
            <w:noProof/>
          </w:rPr>
          <w:t>9</w:t>
        </w:r>
      </w:fldSimple>
      <w:r>
        <w:t xml:space="preserve">.: Wskazanie trybu transmisji przez urządzenie typu Device, </w:t>
      </w:r>
      <w:r w:rsidRPr="003761EB">
        <w:rPr>
          <w:i/>
          <w:iCs/>
        </w:rPr>
        <w:t>źródło: [1</w:t>
      </w:r>
      <w:r>
        <w:rPr>
          <w:i/>
          <w:iCs/>
        </w:rPr>
        <w:t>2</w:t>
      </w:r>
      <w:r w:rsidRPr="003761EB">
        <w:rPr>
          <w:i/>
          <w:iCs/>
        </w:rPr>
        <w:t>]</w:t>
      </w:r>
      <w:bookmarkStart w:id="43" w:name="_Toc218026672"/>
      <w:bookmarkEnd w:id="42"/>
      <w:r w:rsidR="003761EB">
        <w:t xml:space="preserve"> </w:t>
      </w:r>
      <w:bookmarkEnd w:id="43"/>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44" w:name="_Toc218271707"/>
      <w:r>
        <w:lastRenderedPageBreak/>
        <w:t>Pakiety i transakcje USB</w:t>
      </w:r>
      <w:bookmarkEnd w:id="44"/>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Token Packet, Data Packet oraz Handshake Packet</w:t>
      </w:r>
      <w:r w:rsidR="00530EB3">
        <w:t xml:space="preserve"> [11][12]</w:t>
      </w:r>
      <w:r w:rsidR="00B81902">
        <w:t>.</w:t>
      </w:r>
    </w:p>
    <w:p w14:paraId="511D595B" w14:textId="7404E159" w:rsidR="007B1A59" w:rsidRDefault="007B1A59" w:rsidP="007B1A59">
      <w:pPr>
        <w:pStyle w:val="Tekstpodstawowyzwciciem"/>
      </w:pPr>
      <w:r>
        <w:t>Pakiety typu Token służą do inicjowania komunikacji – niosą informację o tym z jakim urządzeniem chcemy nawiązać komunikację, z którym konkretnie endpointem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Token Packetu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Data Packet zawiera dane użytkowe dla danego typu Token Packet. Maksymalny rozmiar pakietu danych jest zależny od szybkości transmisji</w:t>
      </w:r>
      <w:r w:rsidR="00530EB3">
        <w:t>, dla Low Speed jest to 8 bajtów.</w:t>
      </w:r>
      <w:r>
        <w:t xml:space="preserve"> </w:t>
      </w:r>
      <w:r w:rsidR="00530EB3">
        <w:t xml:space="preserve">Przy transmisji Full Speed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Handshake Packet informuje o wyniku całej operacji. Występuje on w trzech stanach, z czego dla różnych pakietów typu Token Packet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oraz STALL, który zgłasza błąd lub brak dostępu do danego endpointu.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Token Packet, któr</w:t>
      </w:r>
      <w:r w:rsidR="00977CFC">
        <w:t>y</w:t>
      </w:r>
      <w:r>
        <w:t xml:space="preserve"> sygnalizuje kierunek transmisji IN, po odebraniu którego to urządzenie zewnętrzne nadaje Data Packet z właściwymi danymi użytkowymi. Na samym końcu Host kończy </w:t>
      </w:r>
      <w:r w:rsidR="00977CFC">
        <w:t>odbiór</w:t>
      </w:r>
      <w:r>
        <w:t xml:space="preserve"> informacji wysyłając Handshake Packet.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Przy wysyłaniu danych do urządzenia Host najpierw wysyła odpowiedni Token Packet, później Data Packet, a następnie czeka na odpowiedź od urządzenia zewnętrznego w postaci Handshake Packet,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Sama wymiana danych następuje jednak za pośrednictwem endpointów, czyli logicznych kanałów komunikacyjnych, które są zdefiniowane w urządzeniu peryferyjnym. Każdy z endpointów posiada kierunek transmisji (IN/OUT) określający do którego typu operacji może zostać wykorzystany, a także maksymalny rozmiar pojedynczego pakietu danych jaki może obsłużyć</w:t>
      </w:r>
      <w:r w:rsidR="00530EB3">
        <w:t xml:space="preserve"> [11]</w:t>
      </w:r>
      <w:r>
        <w:t>. Aby nawiązać połączenie Host otwiera po swojej stronie pipe, który pozwala mu połączyć się z konkretnym endpointem. Dzięki temu transmisja odbywa się zawsze w konkretnie zdefiniowanych parametrach oraz endpointach</w:t>
      </w:r>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45" w:name="_Toc218271708"/>
      <w:r>
        <w:t>Enumeracja</w:t>
      </w:r>
      <w:bookmarkEnd w:id="45"/>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endpoint 0, który jest </w:t>
      </w:r>
      <w:r w:rsidR="0090323F">
        <w:t>obowiązkowym endpointem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pull-up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W kolejnym kroku Host odczytuje z EP0 (skrót od endpoint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Wybór konfiguracji jest realizowany poprzez komendę SET_CONFIGURATION. Po tym możliwa już jest standardowa komunikacja z wykorzystaniem wszystkich endpointów, a nie tylko EP0 [11].</w:t>
      </w:r>
    </w:p>
    <w:p w14:paraId="31B72CA6" w14:textId="0EAE8B4C" w:rsidR="004B0D53" w:rsidRDefault="004B0D53" w:rsidP="004B0D53">
      <w:pPr>
        <w:pStyle w:val="Tekstpodstawowyzwciciem"/>
      </w:pPr>
      <w:r>
        <w:t xml:space="preserve">Host konfiguruje więc po swojej stronie kanały komunikacyjne, czyli pipe’y, które będą powiązane z odpowiednimi endpointami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77777777" w:rsidR="006821E9" w:rsidRDefault="006821E9" w:rsidP="004B0D53">
      <w:pPr>
        <w:pStyle w:val="Tekstpodstawowyzwciciem"/>
        <w:ind w:firstLine="0"/>
      </w:pPr>
    </w:p>
    <w:p w14:paraId="1CEB8A19" w14:textId="487F6173" w:rsidR="00B95A2D" w:rsidRDefault="00B95A2D" w:rsidP="00B95A2D">
      <w:pPr>
        <w:pStyle w:val="Nagwek2"/>
      </w:pPr>
      <w:bookmarkStart w:id="46" w:name="_Toc218271709"/>
      <w:r>
        <w:t>Deskryptory i ich hierarchia</w:t>
      </w:r>
      <w:bookmarkEnd w:id="46"/>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xml:space="preserve">. Odczytywane są one w procesie enumeracji, </w:t>
      </w:r>
      <w:r>
        <w:lastRenderedPageBreak/>
        <w:t>dzięki czemu Host jest później w stanie właściwie skonfigurować połączenie z urządzeniem [11][12].</w:t>
      </w:r>
    </w:p>
    <w:p w14:paraId="5479373A" w14:textId="420774C7" w:rsidR="00DC0948" w:rsidRPr="00DC0948" w:rsidRDefault="00DC0948" w:rsidP="00DC0948">
      <w:pPr>
        <w:pStyle w:val="Tekstpodstawowyzwciciem"/>
      </w:pPr>
      <w:r>
        <w:t>Deskryptory tworzą hierarchię, w której podstawową strukturą jest Device Descriptor, czyli deskryptor urządzenia. Kolejne deskryptory opisują możliwe do wyboru konfiguracje, interfejsy oraz dostępne w urządzeniu endpointy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30">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7C8EED0A" w:rsidR="00DC0948" w:rsidRPr="006A62D7" w:rsidRDefault="008F06A4" w:rsidP="008F06A4">
      <w:pPr>
        <w:pStyle w:val="Legenda"/>
        <w:jc w:val="center"/>
        <w:rPr>
          <w:i/>
          <w:iCs/>
        </w:rPr>
      </w:pPr>
      <w:bookmarkStart w:id="47" w:name="_Toc218271608"/>
      <w:r>
        <w:t xml:space="preserve">Rys. </w:t>
      </w:r>
      <w:fldSimple w:instr=" SEQ Rys. \* ARABIC ">
        <w:r w:rsidR="00EA07CB">
          <w:rPr>
            <w:noProof/>
          </w:rPr>
          <w:t>10</w:t>
        </w:r>
      </w:fldSimple>
      <w:r>
        <w:t xml:space="preserve">.: Hierarchiczna struktura deskryptorów, </w:t>
      </w:r>
      <w:r>
        <w:rPr>
          <w:i/>
          <w:iCs/>
        </w:rPr>
        <w:t>źródło: [12]</w:t>
      </w:r>
      <w:bookmarkStart w:id="48" w:name="_Toc218026673"/>
      <w:bookmarkEnd w:id="47"/>
      <w:bookmarkEnd w:id="48"/>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Device Descriptor,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Configuration Descriptor,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intefejsow</w:t>
      </w:r>
      <w:r>
        <w:t xml:space="preserve"> w t</w:t>
      </w:r>
      <w:r w:rsidR="00FC39AC">
        <w:t xml:space="preserve">ej konkretnej </w:t>
      </w:r>
      <w:r>
        <w:t>konfiguracji, informacje o trybie zasilania (bus-powered czy self-powered), a także deklarowany przez urządzenie pobór mocy (</w:t>
      </w:r>
      <w:r w:rsidR="00AF656B">
        <w:t xml:space="preserve">prąd </w:t>
      </w:r>
      <w:r w:rsidR="00C17C38">
        <w:t xml:space="preserve">podany </w:t>
      </w:r>
      <w:r w:rsidR="00AF656B">
        <w:t xml:space="preserve">tu </w:t>
      </w:r>
      <w:r w:rsidR="00C17C38">
        <w:t xml:space="preserve">jako 8 bitowa liczba w jednostce 2 mA). Configuration </w:t>
      </w:r>
      <w:r w:rsidR="00FC39AC">
        <w:t>D</w:t>
      </w:r>
      <w:r w:rsidR="00C17C38">
        <w:t xml:space="preserve">escriptor </w:t>
      </w:r>
      <w:r w:rsidR="00AF656B">
        <w:t>zawiera również pole</w:t>
      </w:r>
      <w:r w:rsidR="00C17C38">
        <w:t xml:space="preserve"> </w:t>
      </w:r>
      <w:r w:rsidR="00FC39AC">
        <w:t>określające jaka jest</w:t>
      </w:r>
      <w:r w:rsidR="00C17C38">
        <w:t xml:space="preserve"> całkowita długość zestawu deskryptorów należących do tej konkretnej konfiguracji, dzięki czemu Host może pobrać kompletną strukturę opisującą dalsze deskryptory (interfejsy oraz endpointy) [11]. </w:t>
      </w:r>
    </w:p>
    <w:p w14:paraId="0449601E" w14:textId="2401F2B3" w:rsidR="00C17C38" w:rsidRPr="0035363F" w:rsidRDefault="0035363F" w:rsidP="0035363F">
      <w:pPr>
        <w:pStyle w:val="Tekstpodstawowyzwciciem"/>
      </w:pPr>
      <w:r w:rsidRPr="0035363F">
        <w:lastRenderedPageBreak/>
        <w:t>Interface Descriptor,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(class driver) [11]. Ma to bardzo duże znaczenie, ponieważ o ile protokół USB jest w stanie wykonać enumerację i zebrać informację o urządzeniu, to dopiero właściwie dobrany sterownik klasy pozwala realizować transmisję na endpointach oraz interpretować dane zgodnie ze specyfikacją danej klasy [1</w:t>
      </w:r>
      <w:r w:rsidR="00FC39AC">
        <w:t>1</w:t>
      </w:r>
      <w:r>
        <w:t>][</w:t>
      </w:r>
      <w:r w:rsidR="00FC39AC">
        <w:t>12</w:t>
      </w:r>
      <w:r>
        <w:t xml:space="preserve">]. Deskryptor interfejsu informuje także o ilości endpointów, które są przypisane do konkretnego interfejsu [11]. </w:t>
      </w:r>
    </w:p>
    <w:p w14:paraId="2DE3619C" w14:textId="16821757" w:rsidR="00DC0948" w:rsidRDefault="0035363F" w:rsidP="00DC0948">
      <w:pPr>
        <w:pStyle w:val="Tekstpodstawowyzwciciem"/>
      </w:pPr>
      <w:r>
        <w:t>Endpoint Descriptor, nazywany deskryptorem endpointu, opisuje nam pojedynczy logiczny kanał transmisji danych. Zawiera on wszystkie informacje potrzebne do wymiany danych, czyli adres endpointu, kierunek obsługiwanej transmisji</w:t>
      </w:r>
      <w:r w:rsidR="00FC39AC">
        <w:t>,</w:t>
      </w:r>
      <w:r>
        <w:t xml:space="preserve"> typ transferu (np. Bulk, </w:t>
      </w:r>
      <w:r w:rsidR="00AF656B">
        <w:t>Interrupt</w:t>
      </w:r>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pipe, czyli kanał komunikacyjny po swojej stronie oraz rozpocząć wymianę danych z urządzeniem [11]. </w:t>
      </w:r>
    </w:p>
    <w:p w14:paraId="07292009" w14:textId="4B6DD8E7" w:rsidR="0035363F" w:rsidRDefault="0035363F" w:rsidP="00DC0948">
      <w:pPr>
        <w:pStyle w:val="Tekstpodstawowyzwciciem"/>
      </w:pPr>
      <w:r>
        <w:t>Poza obecnymi na „Rys</w:t>
      </w:r>
      <w:r w:rsidR="0097401C">
        <w:t>.</w:t>
      </w:r>
      <w:r>
        <w:t xml:space="preserve">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String Descriptors,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Class-specific Desc</w:t>
      </w:r>
      <w:r w:rsidR="00AF656B">
        <w:t>r</w:t>
      </w:r>
      <w:r w:rsidRPr="0035363F">
        <w:t>iptors,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77777777" w:rsidR="00DC0948" w:rsidRPr="0035363F" w:rsidRDefault="00DC0948" w:rsidP="00DC0948">
      <w:pPr>
        <w:pStyle w:val="Tekstpodstawowyzwciciem"/>
      </w:pPr>
    </w:p>
    <w:p w14:paraId="01DACFF5" w14:textId="39D04F7A" w:rsidR="00B95A2D" w:rsidRDefault="00B95A2D" w:rsidP="00627C73">
      <w:pPr>
        <w:pStyle w:val="Nagwek2"/>
      </w:pPr>
      <w:bookmarkStart w:id="49" w:name="_Toc218271710"/>
      <w:r>
        <w:t>Typy transferów</w:t>
      </w:r>
      <w:bookmarkEnd w:id="49"/>
    </w:p>
    <w:p w14:paraId="0010C532" w14:textId="5E182B9B" w:rsidR="00191418" w:rsidRDefault="00191418" w:rsidP="00191418">
      <w:pPr>
        <w:pStyle w:val="Tekstpodstawowyzwciciem"/>
      </w:pPr>
      <w:r>
        <w:t xml:space="preserve">W standardzie USB definiujemy cztery podstawowe typy transferów danych: Control, Bulk, Interrupt oraz Isochronous. Każdy z nich ma inaczej określone parametry </w:t>
      </w:r>
      <w:r>
        <w:lastRenderedPageBreak/>
        <w:t>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Bulk.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Kluczową zaletą transferu typu Bulk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Speed bardzo często spotykanym rozmiarem pakietu dla endpointów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takie jak np. pendrive’y.</w:t>
      </w:r>
    </w:p>
    <w:p w14:paraId="03AF41FA" w14:textId="707C9FDB" w:rsidR="00191418" w:rsidRDefault="00E65731" w:rsidP="00191418">
      <w:pPr>
        <w:pStyle w:val="Tekstpodstawowyzwciciem"/>
      </w:pPr>
      <w:r>
        <w:t xml:space="preserve">Kolejnym typem transferu jest Interrupt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Interrupt Transfer jednocześnie zachowuje niezawodność transmisji, dzięki wykorzystaniu mechanizmów potwierdzeń oraz retransmisji [11].</w:t>
      </w:r>
    </w:p>
    <w:p w14:paraId="346F686E" w14:textId="0A3B4689" w:rsidR="00191418" w:rsidRDefault="00E65731" w:rsidP="00191418">
      <w:pPr>
        <w:pStyle w:val="Tekstpodstawowyzwciciem"/>
      </w:pPr>
      <w:r>
        <w:t>Ostatnim typem transferu jest Isochronous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Isochronous Transfer nie robimy retransmisji w przypadku błędów, gdyż w przypadku takiej transmisji ważniejsze jest utrzymanie ciągłości danych – w związku z tym ubytki danych są akceptowalne [11].</w:t>
      </w:r>
    </w:p>
    <w:p w14:paraId="6EDECBE7" w14:textId="2D63E692" w:rsidR="00E65731" w:rsidRDefault="00E65731" w:rsidP="00191418">
      <w:pPr>
        <w:pStyle w:val="Tekstpodstawowyzwciciem"/>
      </w:pPr>
      <w:r>
        <w:lastRenderedPageBreak/>
        <w:t xml:space="preserve">W </w:t>
      </w:r>
      <w:r w:rsidR="00F711DD">
        <w:t xml:space="preserve">proponowanym w tej pracy rozwiązaniu zdecydowano się na realizację odbioru danych z elektronicznego instrumentu klawiszowego z wykorzystaniem endpointu typu Bulk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50" w:name="_Toc218271711"/>
      <w:r w:rsidR="003400B0">
        <w:t>Komunikacja MIDI przez USB (USB-MIDI)</w:t>
      </w:r>
      <w:bookmarkEnd w:id="50"/>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endpointy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Proces enumeracji umożliwia Hostowi uzyskanie dostępu do konfiguracji, interfejsów i endpointów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W ramach USB-MIDI dane są przesyłane jako zdarzenia w postaci 4-bajtowych pakietów (USB-MIDI Event Packets)</w:t>
      </w:r>
      <w:r w:rsidR="00D13AC1">
        <w:t>. Zawierają one bajty komunikatów MIDI (np. Note On czy Note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51" w:name="_Toc218271712"/>
      <w:r>
        <w:lastRenderedPageBreak/>
        <w:t>Umiejscowienie USB-MIDI w standardzie USB</w:t>
      </w:r>
      <w:bookmarkEnd w:id="51"/>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subklasa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Interface Descriptor</w:t>
      </w:r>
      <w:r w:rsidR="008B0139">
        <w:t>)</w:t>
      </w:r>
      <w:r>
        <w:t xml:space="preserve"> [14]: </w:t>
      </w:r>
    </w:p>
    <w:p w14:paraId="705CB4B0" w14:textId="393248A3" w:rsidR="006A7A04" w:rsidRDefault="006A7A04" w:rsidP="006A7A04">
      <w:pPr>
        <w:pStyle w:val="Tekstpodstawowyzwciciem"/>
      </w:pPr>
      <w:r w:rsidRPr="006A7A04">
        <w:t xml:space="preserve">- pole </w:t>
      </w:r>
      <w:r w:rsidRPr="008B0139">
        <w:rPr>
          <w:i/>
          <w:iCs/>
        </w:rPr>
        <w:t>bInterfaceClass</w:t>
      </w:r>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r w:rsidRPr="00F2710B">
        <w:rPr>
          <w:i/>
          <w:iCs/>
        </w:rPr>
        <w:t>bInterfaceSubClass</w:t>
      </w:r>
      <w:r w:rsidRPr="00F2710B">
        <w:t xml:space="preserve"> = 0x03 </w:t>
      </w:r>
      <w:r w:rsidR="008B0139" w:rsidRPr="00F2710B">
        <w:t xml:space="preserve">– jako </w:t>
      </w:r>
      <w:r w:rsidRPr="00F2710B">
        <w:t>subklasa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Subklasa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52" w:name="_Toc218271713"/>
      <w:r w:rsidRPr="00E7269C">
        <w:t>Deskryptory USB-MIDI i elementy klasowe</w:t>
      </w:r>
      <w:bookmarkEnd w:id="52"/>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Configuration, Interface oraz Endpoint. Standard USB-MIDI wykorzystuje </w:t>
      </w:r>
      <w:r w:rsidR="00747ED8">
        <w:t>dodatkowo</w:t>
      </w:r>
      <w:r>
        <w:t xml:space="preserve"> des</w:t>
      </w:r>
      <w:r w:rsidR="00747ED8">
        <w:t>kryp</w:t>
      </w:r>
      <w:r>
        <w:t xml:space="preserve">tory specyficzne dla klasy (Class-Specific Descriptors),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Kluczowym elementem USB-MIDI są tzw. gniazda MIDI (MIDI Jacks)</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wewnętrzne funkcje MIDI, oraz gniazda typu External,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53" w:name="_Toc218271714"/>
      <w:r w:rsidRPr="00E7269C">
        <w:t>Endpointy i tryb transmisji w USB-MIDI</w:t>
      </w:r>
      <w:bookmarkEnd w:id="53"/>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endpointy przeznaczone do transportu zdarzeń MIDI [14]. Komunikacja z urządzenia peryferyjnego do Hosta odbywa się z wykorzystaniem endpointu o kierunku IN. Możliwe jest też wysyłanie danych do urządzenia peryferyjnego przez Hosta, poprzez endpoint </w:t>
      </w:r>
      <w:r w:rsidR="00857126">
        <w:t>o kierunku</w:t>
      </w:r>
      <w:r>
        <w:t xml:space="preserve"> OUT [14], natomiast w tej pracy takie rozwiązanie nie jest wspierane. E</w:t>
      </w:r>
      <w:r w:rsidRPr="003C6595">
        <w:t>ndpointy</w:t>
      </w:r>
      <w:r>
        <w:t xml:space="preserve"> te</w:t>
      </w:r>
      <w:r w:rsidRPr="003C6595">
        <w:t xml:space="preserve"> są opisane w</w:t>
      </w:r>
      <w:r w:rsidR="00857126">
        <w:t xml:space="preserve"> odpowiednich deskryptorach</w:t>
      </w:r>
      <w:r w:rsidRPr="003C6595">
        <w:t xml:space="preserve"> </w:t>
      </w:r>
      <w:r w:rsidR="00857126">
        <w:t>(</w:t>
      </w:r>
      <w:r w:rsidRPr="003C6595">
        <w:t>Endpoint Descriptor</w:t>
      </w:r>
      <w:r w:rsidR="005D6E35">
        <w:t>s</w:t>
      </w:r>
      <w:r w:rsidR="00857126">
        <w:t>)</w:t>
      </w:r>
      <w:r w:rsidRPr="003C6595">
        <w:t xml:space="preserve">, a deskryptory klasowe MIDI Streaming uzupełniają opis o elementy MIDI </w:t>
      </w:r>
      <w:r>
        <w:t xml:space="preserve">(gniazda MIDI) </w:t>
      </w:r>
      <w:r w:rsidRPr="003C6595">
        <w:t>i ich powiązanie z endpointami</w:t>
      </w:r>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endpointu, typowo 64 bajty w Full Speed </w:t>
      </w:r>
      <w:r>
        <w:t xml:space="preserve">[14].  </w:t>
      </w:r>
    </w:p>
    <w:p w14:paraId="6D1338EC" w14:textId="75D4CEED" w:rsidR="003C6595" w:rsidRDefault="003C6595" w:rsidP="003C6595">
      <w:pPr>
        <w:pStyle w:val="Tekstpodstawowyzwciciem"/>
      </w:pPr>
      <w:r>
        <w:t xml:space="preserve">W ramach USB-MIDI wykorzystujemy </w:t>
      </w:r>
      <w:r w:rsidR="005D6E35">
        <w:t>w endpointach transfer typu</w:t>
      </w:r>
      <w:r>
        <w:t xml:space="preserve"> Bulk,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42C9640D" w:rsidR="00B95A2D" w:rsidRPr="00F2710B" w:rsidRDefault="00E7269C" w:rsidP="00B95A2D">
      <w:pPr>
        <w:pStyle w:val="Nagwek2"/>
        <w:rPr>
          <w:lang w:val="en-US"/>
        </w:rPr>
      </w:pPr>
      <w:bookmarkStart w:id="54" w:name="_Toc218271715"/>
      <w:r w:rsidRPr="00F2710B">
        <w:rPr>
          <w:lang w:val="en-US"/>
        </w:rPr>
        <w:t>Format danych: USB-MIDI Event Packet</w:t>
      </w:r>
      <w:bookmarkEnd w:id="54"/>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Packet [14]. W każdym pakiecie </w:t>
      </w:r>
      <w:r w:rsidR="00137AFC">
        <w:t xml:space="preserve">przesyłane </w:t>
      </w:r>
      <w:r w:rsidR="009550AA">
        <w:t>jest</w:t>
      </w:r>
      <w:r>
        <w:t xml:space="preserve"> pojedyncze zdarzenie MIDI lub ich fragmenty (w przypadku </w:t>
      </w:r>
      <w:r>
        <w:lastRenderedPageBreak/>
        <w:t>pakietów systemowych SysEx),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57E4237B">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7AB376B6" w:rsidR="00585010" w:rsidRPr="00585010" w:rsidRDefault="008F06A4" w:rsidP="00585010">
      <w:pPr>
        <w:pStyle w:val="Legenda"/>
        <w:jc w:val="center"/>
        <w:rPr>
          <w:i/>
          <w:iCs/>
        </w:rPr>
      </w:pPr>
      <w:bookmarkStart w:id="55" w:name="_Toc218271609"/>
      <w:r>
        <w:t xml:space="preserve">Rys. </w:t>
      </w:r>
      <w:fldSimple w:instr=" SEQ Rys. \* ARABIC ">
        <w:r w:rsidR="00EA07CB">
          <w:rPr>
            <w:noProof/>
          </w:rPr>
          <w:t>11</w:t>
        </w:r>
      </w:fldSimple>
      <w:r>
        <w:t xml:space="preserve">.: Struktura pakietu USB-MIDI Event Packet, </w:t>
      </w:r>
      <w:r>
        <w:rPr>
          <w:i/>
          <w:iCs/>
        </w:rPr>
        <w:t>źródło: [14]</w:t>
      </w:r>
      <w:bookmarkEnd w:id="55"/>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Pierwszy bajt pakietu składa się z dwóch pól: Cable Number (CN) oraz Code Index Number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Dzięki temu możliwe jest przesyłanie jednocześnie danych z wielu portów MIDI w ramach jednego endpointu.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Note </w:t>
      </w:r>
      <w:r w:rsidR="00A51FB1">
        <w:t>O</w:t>
      </w:r>
      <w:r>
        <w:t xml:space="preserve">ff oraz 0x9 dla </w:t>
      </w:r>
      <w:r w:rsidR="00846366">
        <w:t xml:space="preserve">komunikatów </w:t>
      </w:r>
      <w:r>
        <w:t xml:space="preserve">Note </w:t>
      </w:r>
      <w:r w:rsidR="00A51FB1">
        <w:t>O</w:t>
      </w:r>
      <w:r>
        <w:t xml:space="preserve">n), dzięki czemu możliwa jest właściwa interpretacja przenoszonych przez pakiet bajtów danych </w:t>
      </w:r>
      <w:r w:rsidR="00342BB0" w:rsidRPr="00342BB0">
        <w:t>i tym samym wskazuje, ile bajtów w polach danych jest istotnych (np. w przypadku komunikatów krótszych lub fragmentów SysEx) [14].</w:t>
      </w:r>
    </w:p>
    <w:p w14:paraId="1508158F" w14:textId="0A6B914D" w:rsidR="00585010" w:rsidRDefault="00A51FB1" w:rsidP="00585010">
      <w:pPr>
        <w:pStyle w:val="Tekstpodstawowyzwciciem"/>
      </w:pPr>
      <w:r>
        <w:t>Ostatnie trzy bajty pakietu zawierają już właściwe dane MIDI, zgodne ze standardem MIDI [14], opisanym w podnagłówku „1.4 – Typy</w:t>
      </w:r>
      <w:r w:rsidR="0097401C">
        <w:t xml:space="preserve"> komunikatów</w:t>
      </w:r>
      <w:r>
        <w:t xml:space="preserve"> MIDI”. Oznacza to, że dla proponowanego w pracy rozwiązania najważniejsze będą komunikaty Note On oraz Note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Packet upraszczają odbiór danych, gdyż odbiór danych z endpointu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50A03617" w:rsidR="00A823C7" w:rsidRDefault="00A823C7" w:rsidP="00A823C7">
      <w:pPr>
        <w:pStyle w:val="Nagwek2"/>
        <w:rPr>
          <w:lang w:val="en-US"/>
        </w:rPr>
      </w:pPr>
      <w:bookmarkStart w:id="56" w:name="_Toc218271716"/>
      <w:commentRangeStart w:id="57"/>
      <w:r>
        <w:rPr>
          <w:lang w:val="en-US"/>
        </w:rPr>
        <w:lastRenderedPageBreak/>
        <w:t>Przepływ danych w projekcie</w:t>
      </w:r>
      <w:bookmarkEnd w:id="56"/>
      <w:commentRangeEnd w:id="57"/>
      <w:r w:rsidR="00F16364">
        <w:rPr>
          <w:rStyle w:val="Odwoaniedokomentarza"/>
          <w:sz w:val="28"/>
          <w:szCs w:val="28"/>
          <w:lang w:val="en-US"/>
        </w:rPr>
        <w:commentReference w:id="57"/>
      </w:r>
    </w:p>
    <w:p w14:paraId="30185B6B" w14:textId="5A01F835" w:rsidR="00A823C7" w:rsidRDefault="00A823C7" w:rsidP="00A823C7">
      <w:pPr>
        <w:pStyle w:val="Tekstpodstawowyzwciciem"/>
      </w:pPr>
      <w:r w:rsidRPr="00A823C7">
        <w:t>W proponowanym p</w:t>
      </w:r>
      <w:r>
        <w:t>rzez prace rozwiązaniu elektroniczny instrument klawiszowy (keyboard) pełni rolę urządzenia peryferyjnego wykorzystującego standard USB-MIDI. Rolę Hosta pełni mikrokontroler STM32 NUCLEO-L476RG, który inicjuje odczyt danych z endpointu typu Bulk IN, z wykorzystaniem interfejsu MIDI Streaming.</w:t>
      </w:r>
    </w:p>
    <w:p w14:paraId="23F907ED" w14:textId="08169AAA" w:rsidR="00A823C7" w:rsidRDefault="00A823C7" w:rsidP="00A823C7">
      <w:pPr>
        <w:pStyle w:val="Tekstpodstawowyzwciciem"/>
      </w:pPr>
      <w:r>
        <w:t xml:space="preserve">Odbierane dane mają postać sekwencji 4-bajtowych pakietów USB-MIDI Event Packet, w których zawierają się komunikaty MIDI (Note On/Off) wraz z danymi. Po stronie aplikacji odbierane zdarzenia są interpretowane i wykorzystywane do dalszej logiki działania systemu. </w:t>
      </w:r>
    </w:p>
    <w:p w14:paraId="0CB1E953" w14:textId="235F29B1" w:rsidR="00A823C7" w:rsidRPr="00A823C7" w:rsidRDefault="00A823C7" w:rsidP="00A823C7">
      <w:pPr>
        <w:pStyle w:val="Tekstpodstawowyzwciciem"/>
      </w:pPr>
      <w:r>
        <w:t>Dokładne szczegóły implementacji są przedstawione w części praktycznej.</w:t>
      </w:r>
    </w:p>
    <w:p w14:paraId="0C6A84ED" w14:textId="0C50F3D2" w:rsidR="00607943" w:rsidRDefault="00607943">
      <w:pPr>
        <w:pStyle w:val="Nagwek1"/>
        <w:rPr>
          <w:ins w:id="58" w:author="Jacek Kołodziej" w:date="2026-01-06T22:33:00Z" w16du:dateUtc="2026-01-06T21:33:00Z"/>
        </w:rPr>
      </w:pPr>
      <w:bookmarkStart w:id="59" w:name="_Toc65426908"/>
      <w:bookmarkStart w:id="60" w:name="_Toc65427141"/>
      <w:r w:rsidRPr="00A823C7">
        <w:lastRenderedPageBreak/>
        <w:br/>
      </w:r>
      <w:bookmarkStart w:id="61" w:name="_Toc218271717"/>
      <w:del w:id="62" w:author="Jacek Kołodziej" w:date="2026-01-06T22:33:00Z" w16du:dateUtc="2026-01-06T21:33:00Z">
        <w:r w:rsidDel="00F16364">
          <w:delText>Część praktyczna</w:delText>
        </w:r>
      </w:del>
      <w:bookmarkEnd w:id="59"/>
      <w:bookmarkEnd w:id="60"/>
      <w:bookmarkEnd w:id="61"/>
    </w:p>
    <w:p w14:paraId="7D594B87" w14:textId="254365FE" w:rsidR="00F16364" w:rsidRDefault="00F16364" w:rsidP="00F16364">
      <w:pPr>
        <w:pStyle w:val="Tekstpodstawowyzwciciem"/>
        <w:rPr>
          <w:ins w:id="63" w:author="Jacek Kołodziej" w:date="2026-01-06T22:36:00Z" w16du:dateUtc="2026-01-06T21:36:00Z"/>
        </w:rPr>
      </w:pPr>
      <w:ins w:id="64" w:author="Jacek Kołodziej" w:date="2026-01-06T22:33:00Z" w16du:dateUtc="2026-01-06T21:33:00Z">
        <w:r>
          <w:t xml:space="preserve">Projekt urządzenia …. Etc. </w:t>
        </w:r>
      </w:ins>
    </w:p>
    <w:p w14:paraId="7430B5FF" w14:textId="512DE23F" w:rsidR="00F16364" w:rsidRPr="00F16364" w:rsidRDefault="00F16364" w:rsidP="00F16364">
      <w:pPr>
        <w:pStyle w:val="Tekstpodstawowyzwciciem"/>
        <w:pPrChange w:id="65" w:author="Jacek Kołodziej" w:date="2026-01-06T22:33:00Z" w16du:dateUtc="2026-01-06T21:33:00Z">
          <w:pPr>
            <w:pStyle w:val="Nagwek1"/>
          </w:pPr>
        </w:pPrChange>
      </w:pPr>
      <w:ins w:id="66" w:author="Jacek Kołodziej" w:date="2026-01-06T22:36:00Z" w16du:dateUtc="2026-01-06T21:36:00Z">
        <w:r>
          <w:t>Musi Pan zacząć do pokazania wyamgań fukcjoanych tego co Pan projekuje, potem może Pana napisać co Panu jest p</w:t>
        </w:r>
      </w:ins>
      <w:ins w:id="67" w:author="Jacek Kołodziej" w:date="2026-01-06T22:37:00Z" w16du:dateUtc="2026-01-06T21:37:00Z">
        <w:r>
          <w:t xml:space="preserve">otrzebne aby to zrobic. </w:t>
        </w:r>
      </w:ins>
    </w:p>
    <w:p w14:paraId="5CCB2C13" w14:textId="7F6E3F6F" w:rsidR="00E13B0D" w:rsidRDefault="00E13B0D" w:rsidP="00E13B0D">
      <w:pPr>
        <w:pStyle w:val="Nagwek2"/>
      </w:pPr>
      <w:bookmarkStart w:id="68" w:name="_Toc218271718"/>
      <w:r>
        <w:t>Wybrane środowiska i narzędzia</w:t>
      </w:r>
      <w:bookmarkEnd w:id="68"/>
    </w:p>
    <w:p w14:paraId="106D58D7" w14:textId="1AC56E3B" w:rsidR="007C6F63" w:rsidRDefault="007C6F63" w:rsidP="007C6F63">
      <w:pPr>
        <w:pStyle w:val="Tekstpodstawowyzwciciem"/>
      </w:pPr>
      <w:r>
        <w:t>W realizacji projektu</w:t>
      </w:r>
      <w:ins w:id="69" w:author="Jacek Kołodziej" w:date="2026-01-06T22:33:00Z" w16du:dateUtc="2026-01-06T21:33:00Z">
        <w:r w:rsidR="00F16364">
          <w:t xml:space="preserve"> czeg</w:t>
        </w:r>
      </w:ins>
      <w:ins w:id="70" w:author="Jacek Kołodziej" w:date="2026-01-06T22:34:00Z" w16du:dateUtc="2026-01-06T21:34:00Z">
        <w:r w:rsidR="00F16364">
          <w:t>o jak nazywa się to Pan urządzenie, przecież ma nazwę :)</w:t>
        </w:r>
      </w:ins>
      <w:r>
        <w:t xml:space="preserve"> 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(Altium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71" w:name="_Toc218271719"/>
      <w:r>
        <w:t>STM32CubeMX</w:t>
      </w:r>
      <w:bookmarkEnd w:id="71"/>
    </w:p>
    <w:p w14:paraId="7F85E225" w14:textId="4A0A6F28" w:rsidR="001029B8" w:rsidRDefault="001029B8" w:rsidP="001029B8">
      <w:pPr>
        <w:pStyle w:val="Tekstpodstawowyzwciciem"/>
      </w:pPr>
      <w:r>
        <w:t xml:space="preserve">STM32CubeMX to narzędzie firmy STMicroelectronics,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pinów (np. włączanie konkretnych funkcji), ustawiania parametrów peryferiów czy </w:t>
      </w:r>
      <w:r w:rsidR="00F70C81">
        <w:t>częstotliwości</w:t>
      </w:r>
      <w:r>
        <w:t xml:space="preserve"> zegarów. Na podstawie konfiguracji CubeMX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r w:rsidR="00F70C81">
        <w:t>middleware’ów</w:t>
      </w:r>
      <w:r>
        <w:t>, takich jak F</w:t>
      </w:r>
      <w:r w:rsidR="00F70C81">
        <w:t>reeRTOS</w:t>
      </w:r>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lastRenderedPageBreak/>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17892223" w:rsidR="00754943" w:rsidRPr="00754943" w:rsidRDefault="008F06A4" w:rsidP="008F06A4">
      <w:pPr>
        <w:pStyle w:val="Legenda"/>
      </w:pPr>
      <w:bookmarkStart w:id="72" w:name="_Toc218271610"/>
      <w:r>
        <w:t xml:space="preserve">Rys. </w:t>
      </w:r>
      <w:fldSimple w:instr=" SEQ Rys. \* ARABIC ">
        <w:r w:rsidR="00EA07CB">
          <w:rPr>
            <w:noProof/>
          </w:rPr>
          <w:t>12</w:t>
        </w:r>
      </w:fldSimple>
      <w:r>
        <w:t xml:space="preserve">.: Przykładowa konfiguracja w środowisku STM32CubeMX, </w:t>
      </w:r>
      <w:r>
        <w:rPr>
          <w:i/>
          <w:iCs/>
        </w:rPr>
        <w:t>źródło: opracowanie własne</w:t>
      </w:r>
      <w:bookmarkStart w:id="73" w:name="_Toc218026675"/>
      <w:bookmarkEnd w:id="72"/>
      <w:r w:rsidR="00754943">
        <w:t xml:space="preserve"> </w:t>
      </w:r>
      <w:bookmarkEnd w:id="73"/>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 xml:space="preserve">W proponowanym w tej pracy rozwiązaniu wykorzystano STM32CubeMX do utworzenia pliku konfiguracyjnego projektu (.ioc)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13FAE6B2" w:rsidR="00E13B0D" w:rsidRDefault="00E13B0D" w:rsidP="00E13B0D">
      <w:pPr>
        <w:pStyle w:val="Nagwek3"/>
      </w:pPr>
      <w:bookmarkStart w:id="74" w:name="_Toc218271720"/>
      <w:r>
        <w:t>STM32CubeIDE</w:t>
      </w:r>
      <w:r w:rsidR="005A72E2">
        <w:t xml:space="preserve"> – dopisz tutaj o HAL jeszcze</w:t>
      </w:r>
      <w:r w:rsidR="009C5CC6">
        <w:t xml:space="preserve"> (1 zdanie)</w:t>
      </w:r>
      <w:bookmarkEnd w:id="74"/>
    </w:p>
    <w:p w14:paraId="6B7701FD" w14:textId="63E6D61F" w:rsidR="00794F3B" w:rsidRDefault="00794F3B" w:rsidP="00794F3B">
      <w:pPr>
        <w:pStyle w:val="Tekstpodstawowyzwciciem"/>
      </w:pPr>
      <w:r>
        <w:t>STM32CubeIDE to zintegrowane środowisko programistyczne (IDE) firmy STMicroelectronics, które jest przeznaczone do tworzenia aplikacji dla mikrokontrolerów</w:t>
      </w:r>
      <w:r w:rsidR="00681A36">
        <w:t xml:space="preserve"> </w:t>
      </w:r>
      <w:r>
        <w:t>rodziny STM32 w językach C/C++. Środowisko wykorzystuje toolchain GCC do kompilacji oraz debugger GDB do uruchamiania sesji debugowania [16].</w:t>
      </w:r>
    </w:p>
    <w:p w14:paraId="486EA447" w14:textId="33235B92" w:rsidR="003F1059" w:rsidRPr="00794F3B" w:rsidRDefault="003F1059" w:rsidP="00794F3B">
      <w:pPr>
        <w:pStyle w:val="Tekstpodstawowyzwciciem"/>
      </w:pPr>
      <w:r w:rsidRPr="003F1059">
        <w:t>STM32CubeIDE integruje bibliotekę HAL (Hardware Abstraction Layer), która udostępnia wysokopoziomowe funkcje do konfiguracji i obsługi peryferiów, upraszczając przenoszenie kodu i skracając czas implementacji.</w:t>
      </w:r>
    </w:p>
    <w:p w14:paraId="4845FEE1" w14:textId="0EF7E19A" w:rsidR="00794F3B" w:rsidRDefault="00355E84" w:rsidP="00794F3B">
      <w:pPr>
        <w:pStyle w:val="Tekstpodstawowyzwciciem"/>
      </w:pPr>
      <w:r>
        <w:lastRenderedPageBreak/>
        <w:t xml:space="preserve">W niniejszym projekcie kluczowe znaczenie miały możliwości debuggera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peryferiów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0A4A1A6B">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2A14DAD3" w:rsidR="00681A36" w:rsidRPr="00681A36" w:rsidRDefault="008F06A4" w:rsidP="00681A36">
      <w:pPr>
        <w:pStyle w:val="Legenda"/>
      </w:pPr>
      <w:bookmarkStart w:id="75" w:name="_Toc218271611"/>
      <w:r>
        <w:t xml:space="preserve">Rys. </w:t>
      </w:r>
      <w:fldSimple w:instr=" SEQ Rys. \* ARABIC ">
        <w:r w:rsidR="00EA07CB">
          <w:rPr>
            <w:noProof/>
          </w:rPr>
          <w:t>13</w:t>
        </w:r>
      </w:fldSimple>
      <w:r>
        <w:t xml:space="preserve">.: Środowisko STM32CubeIDE z włączonym debugowaniem, </w:t>
      </w:r>
      <w:r>
        <w:rPr>
          <w:i/>
          <w:iCs/>
        </w:rPr>
        <w:t>źródło: opracowanie własne</w:t>
      </w:r>
      <w:bookmarkEnd w:id="75"/>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atch) i wsparcie dla interfejsu Serial Wire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76" w:name="_Toc218271721"/>
      <w:r>
        <w:t>Altium Designer</w:t>
      </w:r>
      <w:bookmarkEnd w:id="76"/>
    </w:p>
    <w:p w14:paraId="405667F4" w14:textId="0DF6344D" w:rsidR="00063D64" w:rsidRDefault="00063D64" w:rsidP="00063D64">
      <w:pPr>
        <w:pStyle w:val="Tekstpodstawowyzwciciem"/>
      </w:pPr>
      <w:r w:rsidRPr="00063D64">
        <w:t>Altium Designer jest środowiskiem EDA (Electronic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schematowych,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lastRenderedPageBreak/>
        <w:drawing>
          <wp:inline distT="0" distB="0" distL="0" distR="0" wp14:anchorId="0718666E" wp14:editId="4EAAD214">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2F47FE67" w:rsidR="009B0627" w:rsidRPr="009B0627" w:rsidRDefault="008F06A4" w:rsidP="009B0627">
      <w:pPr>
        <w:pStyle w:val="Legenda"/>
        <w:jc w:val="center"/>
      </w:pPr>
      <w:bookmarkStart w:id="77" w:name="_Toc218271612"/>
      <w:r>
        <w:t xml:space="preserve">Rys. </w:t>
      </w:r>
      <w:fldSimple w:instr=" SEQ Rys. \* ARABIC ">
        <w:r w:rsidR="00EA07CB">
          <w:rPr>
            <w:noProof/>
          </w:rPr>
          <w:t>14</w:t>
        </w:r>
      </w:fldSimple>
      <w:r>
        <w:t xml:space="preserve">.: Środowisko Altium Designer, </w:t>
      </w:r>
      <w:r>
        <w:rPr>
          <w:i/>
          <w:iCs/>
        </w:rPr>
        <w:t>źródło: opracowanie własne</w:t>
      </w:r>
      <w:bookmarkStart w:id="78" w:name="_Toc218026677"/>
      <w:bookmarkEnd w:id="77"/>
      <w:r w:rsidR="009B0627">
        <w:t xml:space="preserve"> </w:t>
      </w:r>
      <w:bookmarkEnd w:id="78"/>
    </w:p>
    <w:p w14:paraId="41FE9DC5" w14:textId="77777777" w:rsidR="009B0627" w:rsidRPr="00063D64" w:rsidRDefault="009B0627" w:rsidP="00063D64">
      <w:pPr>
        <w:pStyle w:val="Tekstpodstawowyzwciciem"/>
      </w:pPr>
    </w:p>
    <w:p w14:paraId="26DC92E9" w14:textId="5075B3A7" w:rsidR="00063D64" w:rsidRP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Altium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78A7D541" w14:textId="0B472794" w:rsidR="00E13B0D" w:rsidRDefault="00F16364" w:rsidP="00E13B0D">
      <w:pPr>
        <w:pStyle w:val="Tekstpodstawowyzwciciem"/>
      </w:pPr>
      <w:ins w:id="79" w:author="Jacek Kołodziej" w:date="2026-01-06T22:34:00Z" w16du:dateUtc="2026-01-06T21:34:00Z">
        <w:r>
          <w:t xml:space="preserve">Musi Pan na </w:t>
        </w:r>
      </w:ins>
      <w:ins w:id="80" w:author="Jacek Kołodziej" w:date="2026-01-06T22:35:00Z" w16du:dateUtc="2026-01-06T21:35:00Z">
        <w:r>
          <w:t>początku pokazać schemat blokowy, a potem to rozkłądać na schematy idowe</w:t>
        </w:r>
      </w:ins>
    </w:p>
    <w:p w14:paraId="22126835" w14:textId="7B50B463" w:rsidR="00E13B0D" w:rsidRDefault="00E13B0D" w:rsidP="00E13B0D">
      <w:pPr>
        <w:pStyle w:val="Nagwek2"/>
      </w:pPr>
      <w:bookmarkStart w:id="81" w:name="_Toc218271722"/>
      <w:r>
        <w:t>Schemat projektu oraz elementy składowe</w:t>
      </w:r>
      <w:bookmarkEnd w:id="81"/>
    </w:p>
    <w:p w14:paraId="172C1C82" w14:textId="77777777" w:rsidR="00F715A9" w:rsidRDefault="00F715A9" w:rsidP="00E13B0D">
      <w:pPr>
        <w:pStyle w:val="Tekstpodstawowyzwciciem"/>
      </w:pPr>
      <w:r w:rsidRPr="00F715A9">
        <w:t xml:space="preserve">Układ został podzielony na pięć bloków funkcjonalnych: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interfejs USB Host (złącze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r w:rsidR="009673B6">
        <w:t xml:space="preserve">mikroprzyciski </w:t>
      </w:r>
      <w:r w:rsidR="00C92CA5">
        <w:t xml:space="preserve">typu </w:t>
      </w:r>
      <w:r w:rsidR="009673B6">
        <w:t>Tact</w:t>
      </w:r>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lastRenderedPageBreak/>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67A7EA94" w:rsidR="00F715A9" w:rsidRPr="00B5153B" w:rsidRDefault="008F06A4" w:rsidP="00B5153B">
      <w:pPr>
        <w:pStyle w:val="Legenda"/>
        <w:jc w:val="center"/>
      </w:pPr>
      <w:bookmarkStart w:id="82" w:name="_Toc218271613"/>
      <w:r>
        <w:t xml:space="preserve">Rys. </w:t>
      </w:r>
      <w:fldSimple w:instr=" SEQ Rys. \* ARABIC ">
        <w:r w:rsidR="00EA07CB">
          <w:rPr>
            <w:noProof/>
          </w:rPr>
          <w:t>15</w:t>
        </w:r>
      </w:fldSimple>
      <w:r>
        <w:t xml:space="preserve">.: Schemat elektryczny układu, </w:t>
      </w:r>
      <w:r>
        <w:rPr>
          <w:i/>
          <w:iCs/>
        </w:rPr>
        <w:t>źródło: opracowanie własne</w:t>
      </w:r>
      <w:bookmarkEnd w:id="82"/>
      <w:r w:rsidR="00B5153B">
        <w:t xml:space="preserve"> </w:t>
      </w:r>
    </w:p>
    <w:p w14:paraId="067F93E8" w14:textId="77777777" w:rsidR="00B5153B" w:rsidRDefault="00B5153B" w:rsidP="00C92CA5">
      <w:pPr>
        <w:pStyle w:val="Tekstpodstawowyzwciciem"/>
        <w:ind w:firstLine="0"/>
      </w:pPr>
    </w:p>
    <w:p w14:paraId="6B323AC0" w14:textId="248E8705" w:rsidR="00F715A9" w:rsidRPr="00B5153B" w:rsidRDefault="00F715A9" w:rsidP="002B72F0">
      <w:pPr>
        <w:pStyle w:val="Tekstpodstawowyzwciciem"/>
        <w:numPr>
          <w:ilvl w:val="0"/>
          <w:numId w:val="20"/>
        </w:numPr>
      </w:pPr>
      <w:r w:rsidRPr="00B5153B">
        <w:t>Jednostka sterująca – STM32 NUCLEO-L476RG</w:t>
      </w:r>
    </w:p>
    <w:p w14:paraId="0104CFA4" w14:textId="7977B67B" w:rsidR="00F715A9"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28B12AFC" w14:textId="77777777" w:rsidR="00B42BEF" w:rsidRPr="009673B6" w:rsidRDefault="00B42BEF" w:rsidP="00F715A9">
      <w:pPr>
        <w:pStyle w:val="Tekstpodstawowyzwciciem"/>
      </w:pPr>
    </w:p>
    <w:p w14:paraId="306851D8" w14:textId="77777777" w:rsidR="00B42BEF" w:rsidRPr="009673B6" w:rsidRDefault="00B42BEF" w:rsidP="00F715A9">
      <w:pPr>
        <w:pStyle w:val="Tekstpodstawowyzwciciem"/>
      </w:pP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lastRenderedPageBreak/>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Type-A.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(Full-Speed)</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self-powered (bmAttributes = 0xC0) oraz bMaxPower = 0 mA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middleware</w:t>
      </w:r>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Wyświetlacz tekstowy Grove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list wyboru oraz informacji o aktualnym kroku lekcji zastosowano wyświetlacz Grove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(Internal Pull-Up) </w:t>
      </w:r>
      <w:r w:rsidR="00F00A50">
        <w:t>[1</w:t>
      </w:r>
      <w:r w:rsidR="00BC1969">
        <w:t>9].</w:t>
      </w:r>
      <w:r w:rsidR="00C8117C">
        <w:t xml:space="preserve"> Oznacza to,</w:t>
      </w:r>
      <w:r w:rsidR="0042329E">
        <w:t xml:space="preserve"> że</w:t>
      </w:r>
      <w:r w:rsidR="00C8117C">
        <w:t xml:space="preserve"> stanem aktywnym jest stan niski – w stanie spoczynku wejście pinu ma stan wysoki. </w:t>
      </w:r>
      <w:r>
        <w:t>Na schemacie linie sygnałowe są oznaczone jako BTN_RESET, BTN_OK, BTN_NEXT i prowadzą bezpośrednio do pinów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lastRenderedPageBreak/>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83" w:name="_Toc218271723"/>
      <w:r>
        <w:t>Część aplikacyjna – architektura i opis oprogramowania</w:t>
      </w:r>
      <w:bookmarkEnd w:id="83"/>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84" w:name="_Toc218271724"/>
      <w:r>
        <w:t>Ogólny opis działania programu</w:t>
      </w:r>
      <w:bookmarkEnd w:id="84"/>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warstwę inicjalizacji i obsługi peryferiów (HAL + middleware),</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r>
        <w:rPr>
          <w:i/>
          <w:iCs/>
        </w:rPr>
        <w:t>HAL_GetTick()</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Po uruchomieniu mikrokontrolera wykonywana jest standardowa inicjalizacja HAL – konfigurowane są zegary oraz peryferia, które zostały skonfigurowane wcześniej w STM32CubeMX: piny GPIO (przyciski oraz diody LED), magistrala I2C (wyświetlacz LCD) oraz USB w trybie Host. W kolejnym kroku inicjalizowany jest wyświetlacz Grove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lastRenderedPageBreak/>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(HAL/middleware),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760A8E43" w:rsidR="003A559F" w:rsidRPr="003A559F" w:rsidRDefault="008F06A4" w:rsidP="003A559F">
      <w:pPr>
        <w:pStyle w:val="Legenda"/>
        <w:jc w:val="center"/>
      </w:pPr>
      <w:bookmarkStart w:id="85" w:name="_Toc218271614"/>
      <w:r>
        <w:t xml:space="preserve">Rys. </w:t>
      </w:r>
      <w:fldSimple w:instr=" SEQ Rys. \* ARABIC ">
        <w:r w:rsidR="00EA07CB">
          <w:rPr>
            <w:noProof/>
          </w:rPr>
          <w:t>16</w:t>
        </w:r>
      </w:fldSimple>
      <w:r>
        <w:t xml:space="preserve">.: Schemat blokowy całego systemu, </w:t>
      </w:r>
      <w:r>
        <w:rPr>
          <w:i/>
          <w:iCs/>
        </w:rPr>
        <w:t>źródło: opracowanie własne</w:t>
      </w:r>
      <w:bookmarkEnd w:id="85"/>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STM32Cube USB Host middleware</w:t>
      </w:r>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endpointu Bulk IN, </w:t>
      </w:r>
      <w:r w:rsidR="00CC1E4A" w:rsidRPr="00CC1E4A">
        <w:t>dzieli odebrany bufor transferu na 4-bajtowe pakiety USB-MIDI Event Packet</w:t>
      </w:r>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Note On</w:t>
      </w:r>
      <w:r w:rsidR="00CC1E4A">
        <w:t xml:space="preserve"> z niezerową prędkością velocity</w:t>
      </w:r>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w:t>
      </w:r>
      <w:r w:rsidR="000C20A2">
        <w:lastRenderedPageBreak/>
        <w:t xml:space="preserve">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86" w:name="_Toc218271725"/>
      <w:r>
        <w:t>Podział modułów oprogramowania</w:t>
      </w:r>
      <w:bookmarkEnd w:id="86"/>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289E9088" w:rsidR="00CE0574" w:rsidRDefault="00CE0574" w:rsidP="00CE0574">
      <w:pPr>
        <w:pStyle w:val="Legenda"/>
        <w:keepNext/>
      </w:pPr>
      <w:bookmarkStart w:id="87" w:name="_Toc218271634"/>
      <w:r>
        <w:t xml:space="preserve">Tabela </w:t>
      </w:r>
      <w:fldSimple w:instr=" SEQ Tabela \* ARABIC ">
        <w:r w:rsidR="00EA07CB">
          <w:rPr>
            <w:noProof/>
          </w:rPr>
          <w:t>1</w:t>
        </w:r>
      </w:fldSimple>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bookmarkEnd w:id="87"/>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main.c/.h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peryferiów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Obsługa USB w trybie Host (STM32Cube middleware)</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5A62AC">
              <w:rPr>
                <w:i/>
                <w:iCs/>
              </w:rPr>
              <w:t>usb_host.c/.h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lastRenderedPageBreak/>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usbh_midi.c/.h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endpointów, otwarcie pipe Bulk IN, odbiór danych, podział bufora transferu na 4-bajtowe</w:t>
            </w:r>
            <w:r w:rsidR="00F66FFA">
              <w:t xml:space="preserve"> pakiety</w:t>
            </w:r>
            <w:r w:rsidRPr="009668D0">
              <w:t xml:space="preserve"> USB-MIDI Event Packet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lesson.c/.h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pitch class),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app.c/.h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button.c/.h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Grove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songs.c/.h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chords.c/.h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notes.c/.h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Funkcje pomocnicze do parsowania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88" w:name="_Toc218271726"/>
      <w:r w:rsidRPr="005A72E2">
        <w:t xml:space="preserve">Inicjalizacja systemu i pętla główna </w:t>
      </w:r>
      <w:r w:rsidRPr="005A72E2">
        <w:rPr>
          <w:i/>
          <w:iCs/>
        </w:rPr>
        <w:t>(main.c/.h)</w:t>
      </w:r>
      <w:bookmarkEnd w:id="88"/>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r w:rsidRPr="002F2B2E">
        <w:rPr>
          <w:i/>
          <w:iCs/>
        </w:rPr>
        <w:t>main.c</w:t>
      </w:r>
      <w:r>
        <w:t xml:space="preserve"> oraz </w:t>
      </w:r>
      <w:r w:rsidRPr="002F2B2E">
        <w:rPr>
          <w:i/>
          <w:iCs/>
        </w:rPr>
        <w:t>main.h</w:t>
      </w:r>
      <w:r>
        <w:t xml:space="preserve"> stanowią punkt wejścia programu oraz miejsce inicjalizacji peryferiów skonfigurowanych w STM32CubeMX. </w:t>
      </w:r>
    </w:p>
    <w:p w14:paraId="34F58D02" w14:textId="11FA4DFF" w:rsidR="002F2B2E" w:rsidRDefault="002F2B2E" w:rsidP="002F2B2E">
      <w:pPr>
        <w:pStyle w:val="Tekstpodstawowyzwciciem"/>
      </w:pPr>
      <w:r>
        <w:t xml:space="preserve">Plik źródłowy </w:t>
      </w:r>
      <w:r w:rsidRPr="002F2B2E">
        <w:rPr>
          <w:i/>
          <w:iCs/>
        </w:rPr>
        <w:t>main.c</w:t>
      </w:r>
      <w:r>
        <w:t xml:space="preserve"> zawiera wywołania funkcji inicjalizacyjnych wygenerowanych przez CubeMX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6A3D8F5E" w:rsidR="002F2B2E" w:rsidRDefault="002F2B2E" w:rsidP="002F2B2E">
      <w:pPr>
        <w:pStyle w:val="Tekstpodstawowyzwciciem"/>
      </w:pPr>
      <w:r>
        <w:t xml:space="preserve">Plik nagłówkowy </w:t>
      </w:r>
      <w:r w:rsidRPr="002F2B2E">
        <w:rPr>
          <w:i/>
          <w:iCs/>
        </w:rPr>
        <w:t>main.h</w:t>
      </w:r>
      <w:r>
        <w:t xml:space="preserve"> pełni rolę wspólnego nagłówka projektu: dołącza bibliotekę HAL (</w:t>
      </w:r>
      <w:r w:rsidRPr="002F2B2E">
        <w:rPr>
          <w:i/>
          <w:iCs/>
        </w:rPr>
        <w:t>stm32l4xx_hal.h</w:t>
      </w:r>
      <w:r>
        <w:t xml:space="preserve">) oraz zawiera definicje makr </w:t>
      </w:r>
      <w:r w:rsidRPr="007C324A">
        <w:t>sprzętowych</w:t>
      </w:r>
      <w:r>
        <w:t xml:space="preserve"> (m.in. piny LED oraz przycisk</w:t>
      </w:r>
      <w:r w:rsidR="00714C52">
        <w:t>ów</w:t>
      </w:r>
      <w:r>
        <w:t xml:space="preserve"> </w:t>
      </w:r>
      <w:r w:rsidRPr="007C324A">
        <w:rPr>
          <w:i/>
          <w:iCs/>
        </w:rPr>
        <w:t>RESET</w:t>
      </w:r>
      <w:r w:rsidR="00714C52">
        <w:t xml:space="preserve">, </w:t>
      </w:r>
      <w:r w:rsidR="00714C52" w:rsidRPr="007C324A">
        <w:rPr>
          <w:i/>
          <w:iCs/>
        </w:rPr>
        <w:t>OK</w:t>
      </w:r>
      <w:r w:rsidR="00714C52">
        <w:t xml:space="preserve">, </w:t>
      </w:r>
      <w:r w:rsidR="00714C52" w:rsidRPr="007C324A">
        <w:rPr>
          <w:i/>
          <w:iCs/>
        </w:rPr>
        <w:t>NEXT</w:t>
      </w:r>
      <w:r>
        <w:t xml:space="preserve">). W projekcie zastosowano także </w:t>
      </w:r>
      <w:r w:rsidR="007C324A">
        <w:t>d</w:t>
      </w:r>
      <w:r w:rsidR="00E61429" w:rsidRPr="00E61429">
        <w:t xml:space="preserve">yrektywy preprocesora </w:t>
      </w:r>
      <w:r w:rsidR="00E61429" w:rsidRPr="00E61429">
        <w:rPr>
          <w:i/>
          <w:iCs/>
        </w:rPr>
        <w:t>#error</w:t>
      </w:r>
      <w:r>
        <w:t>, które pomagają wykryć brakujące mapowania pinów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r w:rsidRPr="00153CD4">
        <w:rPr>
          <w:i/>
          <w:iCs/>
        </w:rPr>
        <w:t>main()</w:t>
      </w:r>
      <w:r>
        <w:t xml:space="preserve"> wykonywana jest standardowa sekwencja uruchomieniowa: </w:t>
      </w:r>
      <w:r w:rsidRPr="00153CD4">
        <w:rPr>
          <w:i/>
          <w:iCs/>
        </w:rPr>
        <w:t>HAL_Init()</w:t>
      </w:r>
      <w:r w:rsidR="00153CD4">
        <w:t xml:space="preserve"> – reset </w:t>
      </w:r>
      <w:r>
        <w:t xml:space="preserve">peryferiów </w:t>
      </w:r>
      <w:r w:rsidR="00153CD4">
        <w:t>oraz</w:t>
      </w:r>
      <w:r>
        <w:t xml:space="preserve"> SysTick, konfiguracja zegarów </w:t>
      </w:r>
      <w:r w:rsidR="00153CD4">
        <w:t xml:space="preserve">poprzez </w:t>
      </w:r>
      <w:r w:rsidRPr="00153CD4">
        <w:rPr>
          <w:i/>
          <w:iCs/>
        </w:rPr>
        <w:t>SystemClock_Config()</w:t>
      </w:r>
      <w:r>
        <w:t xml:space="preserve">, a następnie inicjalizacja peryferiów GPIO, USB Host oraz I2C. </w:t>
      </w:r>
    </w:p>
    <w:p w14:paraId="0112E1CD" w14:textId="77777777" w:rsidR="00153CD4" w:rsidRDefault="002F2B2E" w:rsidP="002F2B2E">
      <w:pPr>
        <w:pStyle w:val="Tekstpodstawowyzwciciem"/>
      </w:pPr>
      <w:r>
        <w:t xml:space="preserve">Po stronie aplikacyjnej wykonywana jest inicjalizacja wyświetlacza Grove LCD 16×2 </w:t>
      </w:r>
      <w:r w:rsidR="00153CD4">
        <w:t xml:space="preserve">funkcją </w:t>
      </w:r>
      <w:r w:rsidRPr="00153CD4">
        <w:rPr>
          <w:i/>
          <w:iCs/>
        </w:rPr>
        <w:t>GroveLCD_Init()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lastRenderedPageBreak/>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17F09516" w:rsidR="00153CD4" w:rsidRPr="00153CD4" w:rsidRDefault="008F06A4" w:rsidP="00153CD4">
      <w:pPr>
        <w:pStyle w:val="Legenda"/>
        <w:jc w:val="center"/>
        <w:rPr>
          <w:i/>
          <w:iCs/>
        </w:rPr>
      </w:pPr>
      <w:bookmarkStart w:id="89" w:name="_Toc218271615"/>
      <w:r>
        <w:t xml:space="preserve">Rys. </w:t>
      </w:r>
      <w:fldSimple w:instr=" SEQ Rys. \* ARABIC ">
        <w:r w:rsidR="00EA07CB">
          <w:rPr>
            <w:noProof/>
          </w:rPr>
          <w:t>17</w:t>
        </w:r>
      </w:fldSimple>
      <w:r>
        <w:t xml:space="preserve">.: Inicjalizacja startowa w projekcie, </w:t>
      </w:r>
      <w:r>
        <w:rPr>
          <w:i/>
          <w:iCs/>
        </w:rPr>
        <w:t>źródło: opracowanie własne</w:t>
      </w:r>
      <w:bookmarkEnd w:id="89"/>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r w:rsidRPr="00153CD4">
        <w:rPr>
          <w:i/>
          <w:iCs/>
        </w:rPr>
        <w:t>App_Init()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1DFA9956" w:rsidR="002F2B2E" w:rsidRDefault="002F2B2E" w:rsidP="002F2B2E">
      <w:pPr>
        <w:pStyle w:val="Tekstpodstawowyzwciciem"/>
        <w:numPr>
          <w:ilvl w:val="0"/>
          <w:numId w:val="22"/>
        </w:numPr>
      </w:pPr>
      <w:r>
        <w:t>Obsługa USB</w:t>
      </w:r>
      <w:r w:rsidR="00E92FF8">
        <w:t xml:space="preserve"> w trybie</w:t>
      </w:r>
      <w:r>
        <w:t xml:space="preserve"> Host – wywołanie </w:t>
      </w:r>
      <w:r w:rsidRPr="00E92FF8">
        <w:rPr>
          <w:i/>
          <w:iCs/>
        </w:rPr>
        <w:t>MX_USB_HOST_Process()</w:t>
      </w:r>
      <w:r w:rsidR="00E61429">
        <w:t xml:space="preserve"> </w:t>
      </w:r>
      <w:r w:rsidR="00E61429" w:rsidRPr="00E61429">
        <w:t>obsługuje zdarzenia stosu USB Host</w:t>
      </w:r>
      <w:r w:rsidR="007C324A">
        <w:t xml:space="preserve">, czyli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r w:rsidRPr="00E92FF8">
        <w:rPr>
          <w:i/>
          <w:iCs/>
        </w:rPr>
        <w:t>Appli_state</w:t>
      </w:r>
      <w:r>
        <w:t xml:space="preserve"> (ustawiany w </w:t>
      </w:r>
      <w:r w:rsidRPr="007C324A">
        <w:rPr>
          <w:i/>
          <w:iCs/>
        </w:rPr>
        <w:t>usb_host.c</w:t>
      </w:r>
      <w:r>
        <w:t>) jest porównywany z poprzednim stanem, aby wypisywać komunikaty debugujące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r w:rsidRPr="00E92FF8">
        <w:rPr>
          <w:i/>
          <w:iCs/>
        </w:rPr>
        <w:t>USBH_MIDI_GetEvent()</w:t>
      </w:r>
      <w:r>
        <w:t>, filtruje komunikaty</w:t>
      </w:r>
      <w:r w:rsidR="00E92FF8">
        <w:t xml:space="preserve"> tylko</w:t>
      </w:r>
      <w:r>
        <w:t xml:space="preserve"> do Note On z niezerową </w:t>
      </w:r>
      <w:r>
        <w:lastRenderedPageBreak/>
        <w:t>wartością velocity</w:t>
      </w:r>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r w:rsidRPr="00E92FF8">
        <w:rPr>
          <w:i/>
          <w:iCs/>
        </w:rPr>
        <w:t>Lesson_HandleInput().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r w:rsidRPr="00E92FF8">
        <w:rPr>
          <w:i/>
          <w:iCs/>
        </w:rPr>
        <w:t>Button_Update()</w:t>
      </w:r>
      <w:r>
        <w:t xml:space="preserve"> oraz maszyny stanów UI</w:t>
      </w:r>
      <w:r w:rsidR="00E92FF8">
        <w:t xml:space="preserve"> (interfejsu użytkownika)</w:t>
      </w:r>
      <w:r>
        <w:t xml:space="preserve"> </w:t>
      </w:r>
      <w:r w:rsidR="00E92FF8">
        <w:t xml:space="preserve">funkcją </w:t>
      </w:r>
      <w:r w:rsidRPr="00E92FF8">
        <w:rPr>
          <w:i/>
          <w:iCs/>
        </w:rPr>
        <w:t>App_Update()</w:t>
      </w:r>
      <w:r>
        <w:t>.</w:t>
      </w:r>
    </w:p>
    <w:p w14:paraId="3943FB9B" w14:textId="77777777" w:rsidR="008F06A4" w:rsidRDefault="008F06A4" w:rsidP="008F06A4">
      <w:pPr>
        <w:pStyle w:val="Tekstpodstawowyzwciciem"/>
        <w:keepNext/>
        <w:ind w:firstLine="0"/>
      </w:pPr>
      <w:r>
        <w:rPr>
          <w:noProof/>
        </w:rPr>
        <w:lastRenderedPageBreak/>
        <w:drawing>
          <wp:inline distT="0" distB="0" distL="0" distR="0" wp14:anchorId="3C08C9CD" wp14:editId="7D33B81A">
            <wp:extent cx="5399405" cy="7520940"/>
            <wp:effectExtent l="0" t="0" r="0" b="381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7520940"/>
                    </a:xfrm>
                    <a:prstGeom prst="rect">
                      <a:avLst/>
                    </a:prstGeom>
                  </pic:spPr>
                </pic:pic>
              </a:graphicData>
            </a:graphic>
          </wp:inline>
        </w:drawing>
      </w:r>
    </w:p>
    <w:p w14:paraId="720FF736" w14:textId="4622A956" w:rsidR="00E61429" w:rsidRDefault="008F06A4" w:rsidP="008F06A4">
      <w:pPr>
        <w:pStyle w:val="Legenda"/>
        <w:jc w:val="center"/>
        <w:rPr>
          <w:i/>
          <w:iCs/>
        </w:rPr>
      </w:pPr>
      <w:bookmarkStart w:id="90" w:name="_Toc218271616"/>
      <w:r>
        <w:t xml:space="preserve">Rys. </w:t>
      </w:r>
      <w:fldSimple w:instr=" SEQ Rys. \* ARABIC ">
        <w:r w:rsidR="00EA07CB">
          <w:rPr>
            <w:noProof/>
          </w:rPr>
          <w:t>18</w:t>
        </w:r>
      </w:fldSimple>
      <w:r>
        <w:t xml:space="preserve">.: Pętla główna pliku </w:t>
      </w:r>
      <w:r w:rsidRPr="00E61429">
        <w:rPr>
          <w:i/>
          <w:iCs/>
        </w:rPr>
        <w:t>main.c</w:t>
      </w:r>
      <w:r>
        <w:t xml:space="preserve">, </w:t>
      </w:r>
      <w:r w:rsidRPr="00E61429">
        <w:rPr>
          <w:i/>
          <w:iCs/>
        </w:rPr>
        <w:t>źródło: opracowanie własne</w:t>
      </w:r>
      <w:bookmarkEnd w:id="90"/>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r w:rsidRPr="00E61429">
        <w:rPr>
          <w:i/>
          <w:iCs/>
        </w:rPr>
        <w:t>main.c</w:t>
      </w:r>
      <w:r>
        <w:t xml:space="preserve"> nie implementuje szczegółowej logiki lekcji ani obsługi USB-MIDI, a jedynie koordynuje pracę modułów i przekazuje dane między </w:t>
      </w:r>
      <w:r>
        <w:lastRenderedPageBreak/>
        <w:t>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91" w:name="_Toc218271727"/>
      <w:r w:rsidRPr="005A72E2">
        <w:t xml:space="preserve">Warstwa USB Host i zarządzanie stanem połączenia </w:t>
      </w:r>
      <w:r w:rsidRPr="005A72E2">
        <w:rPr>
          <w:i/>
          <w:iCs/>
        </w:rPr>
        <w:t>(usb_host.c/.h)</w:t>
      </w:r>
      <w:bookmarkEnd w:id="91"/>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r w:rsidRPr="00C60C81">
        <w:rPr>
          <w:i/>
          <w:iCs/>
        </w:rPr>
        <w:t>usb_host.c</w:t>
      </w:r>
      <w:r>
        <w:t xml:space="preserve"> oraz </w:t>
      </w:r>
      <w:r w:rsidRPr="00C60C81">
        <w:rPr>
          <w:i/>
          <w:iCs/>
        </w:rPr>
        <w:t>usb_host.h</w:t>
      </w:r>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r w:rsidRPr="00C60C81">
        <w:rPr>
          <w:i/>
          <w:iCs/>
        </w:rPr>
        <w:t>Appli_state</w:t>
      </w:r>
      <w:r>
        <w:t xml:space="preserve"> typu </w:t>
      </w:r>
      <w:r w:rsidRPr="00C60C81">
        <w:rPr>
          <w:i/>
          <w:iCs/>
        </w:rPr>
        <w:t>ApplicationTypeDef</w:t>
      </w:r>
      <w:r>
        <w:t>. Jest ona aktualizowana</w:t>
      </w:r>
      <w:r w:rsidR="001B0813" w:rsidRPr="001B0813">
        <w:t xml:space="preserve"> w funkcji zwrotnej</w:t>
      </w:r>
      <w:r w:rsidR="001B0813">
        <w:t xml:space="preserve"> (tzw. callback) </w:t>
      </w:r>
      <w:r w:rsidR="001B0813" w:rsidRPr="001B0813">
        <w:rPr>
          <w:i/>
          <w:iCs/>
        </w:rPr>
        <w:t>USBH_UserProcess()</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r w:rsidRPr="00C60C81">
        <w:rPr>
          <w:i/>
          <w:iCs/>
        </w:rPr>
        <w:t>usb_host.c</w:t>
      </w:r>
      <w:r>
        <w:t xml:space="preserve"> ograniczono do rejestracji własnej klasy USB-MIDI oraz utrzymania prostego mechanizmu stanów połączenia </w:t>
      </w:r>
      <w:r w:rsidRPr="00C60C81">
        <w:rPr>
          <w:i/>
          <w:iCs/>
        </w:rPr>
        <w:t>Appli_state</w:t>
      </w:r>
      <w:r>
        <w:t>. Pozostała część modułu wynika bezpośrednio z kodu generowanego przez STM32CubeMX i udostępnianej przez STMicroelectronics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r w:rsidRPr="00C60C81">
        <w:rPr>
          <w:i/>
          <w:iCs/>
        </w:rPr>
        <w:t>MX_USB_HOST_Init()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r w:rsidR="00C60C81" w:rsidRPr="00C60C81">
        <w:rPr>
          <w:i/>
          <w:iCs/>
        </w:rPr>
        <w:t>USBH_Init()</w:t>
      </w:r>
      <w:r w:rsidR="00C60C81">
        <w:t xml:space="preserve">, </w:t>
      </w:r>
      <w:r>
        <w:t>w którym przekazywany jest</w:t>
      </w:r>
      <w:r w:rsidR="00C60C81">
        <w:t xml:space="preserve"> uchwyt (czyli referencję do jego struktury) oraz funkcj</w:t>
      </w:r>
      <w:r>
        <w:t>a</w:t>
      </w:r>
      <w:r w:rsidR="00C60C81">
        <w:t xml:space="preserve"> callback </w:t>
      </w:r>
      <w:r w:rsidR="00C60C81" w:rsidRPr="00C60C81">
        <w:rPr>
          <w:i/>
          <w:iCs/>
        </w:rPr>
        <w:t>USBH_UserProcess()</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50E4E3D2" w:rsidR="001B0813" w:rsidRDefault="008E5E38" w:rsidP="008E5E38">
      <w:pPr>
        <w:pStyle w:val="Tekstpodstawowyzwciciem"/>
        <w:numPr>
          <w:ilvl w:val="0"/>
          <w:numId w:val="27"/>
        </w:numPr>
      </w:pPr>
      <w:r>
        <w:lastRenderedPageBreak/>
        <w:t>R</w:t>
      </w:r>
      <w:r w:rsidR="00C60C81">
        <w:t>ejestr</w:t>
      </w:r>
      <w:r>
        <w:t>acja</w:t>
      </w:r>
      <w:r w:rsidR="00C60C81">
        <w:t xml:space="preserve"> sterownik</w:t>
      </w:r>
      <w:r>
        <w:t>a</w:t>
      </w:r>
      <w:r w:rsidR="00C60C81">
        <w:t xml:space="preserve"> klasy USB poprzez funkcję </w:t>
      </w:r>
      <w:r w:rsidR="00C60C81" w:rsidRPr="00C60C81">
        <w:rPr>
          <w:i/>
          <w:iCs/>
        </w:rPr>
        <w:t>USBH_RegisterClass()</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7C324A">
        <w:t xml:space="preserve"> </w:t>
      </w:r>
      <w:r w:rsidR="007C324A">
        <w:br/>
        <w:t>„</w:t>
      </w:r>
      <w:r w:rsidR="007C324A" w:rsidRPr="007C324A">
        <w:t>5.3.5</w:t>
      </w:r>
      <w:r w:rsidR="007C324A" w:rsidRPr="007C324A">
        <w:tab/>
        <w:t>Własna implementacja obsługi klasy USB-MIDI (</w:t>
      </w:r>
      <w:r w:rsidR="007C324A" w:rsidRPr="007C324A">
        <w:rPr>
          <w:i/>
          <w:iCs/>
        </w:rPr>
        <w:t>usbh_midi.c/.h</w:t>
      </w:r>
      <w:r w:rsidR="007C324A">
        <w:t>)”</w:t>
      </w:r>
      <w:r w:rsidR="001B0813" w:rsidRPr="001B0813">
        <w:t>)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r w:rsidR="00A71459">
        <w:rPr>
          <w:i/>
          <w:iCs/>
        </w:rPr>
        <w:t>USBH_Start()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r w:rsidR="001B0813" w:rsidRPr="001B0813">
        <w:rPr>
          <w:i/>
          <w:iCs/>
        </w:rPr>
        <w:t>Error_Handler()</w:t>
      </w:r>
      <w:r w:rsidR="001B0813">
        <w:t xml:space="preserve">, </w:t>
      </w:r>
      <w:r w:rsidR="007100E7" w:rsidRPr="007100E7">
        <w:t>która wyłącza przerwania i zatrzymuje program w pętli nieskończonej</w:t>
      </w:r>
      <w:r w:rsidR="007100E7">
        <w:t>.</w:t>
      </w:r>
    </w:p>
    <w:p w14:paraId="629AE1E7" w14:textId="77777777" w:rsidR="005728B4" w:rsidRDefault="00A71459" w:rsidP="005728B4">
      <w:pPr>
        <w:pStyle w:val="Tekstpodstawowyzwciciem"/>
        <w:keepNext/>
        <w:ind w:firstLine="0"/>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0E366CCC" w:rsidR="00A71459" w:rsidRDefault="005728B4" w:rsidP="005728B4">
      <w:pPr>
        <w:pStyle w:val="Legenda"/>
        <w:jc w:val="center"/>
      </w:pPr>
      <w:bookmarkStart w:id="92" w:name="_Toc218271617"/>
      <w:r>
        <w:t xml:space="preserve">Rys. </w:t>
      </w:r>
      <w:fldSimple w:instr=" SEQ Rys. \* ARABIC ">
        <w:r w:rsidR="00EA07CB">
          <w:rPr>
            <w:noProof/>
          </w:rPr>
          <w:t>19</w:t>
        </w:r>
      </w:fldSimple>
      <w:r>
        <w:t xml:space="preserve">.: Inicjalizacja mikrokontrolera w pliku </w:t>
      </w:r>
      <w:r w:rsidRPr="00A71459">
        <w:rPr>
          <w:i/>
          <w:iCs/>
        </w:rPr>
        <w:t>usb_host.c</w:t>
      </w:r>
      <w:r>
        <w:t xml:space="preserve"> jako urządzenia USB w trybie Host, </w:t>
      </w:r>
      <w:r>
        <w:rPr>
          <w:i/>
          <w:iCs/>
        </w:rPr>
        <w:t>źródło: opracowanie własne</w:t>
      </w:r>
      <w:bookmarkEnd w:id="92"/>
    </w:p>
    <w:p w14:paraId="01455F73" w14:textId="77777777" w:rsidR="0088719D" w:rsidRPr="0088719D" w:rsidRDefault="0088719D" w:rsidP="0088719D"/>
    <w:p w14:paraId="40086C26" w14:textId="10088201" w:rsidR="0088719D" w:rsidRPr="0088719D" w:rsidRDefault="0088719D" w:rsidP="007100E7">
      <w:pPr>
        <w:ind w:firstLine="284"/>
      </w:pPr>
      <w:r w:rsidRPr="007C324A">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lastRenderedPageBreak/>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r w:rsidRPr="002F2637">
        <w:rPr>
          <w:i/>
          <w:iCs/>
        </w:rPr>
        <w:t>Appli_state</w:t>
      </w:r>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r w:rsidRPr="00A71459">
        <w:rPr>
          <w:i/>
          <w:iCs/>
        </w:rPr>
        <w:t>MX_USB_HOST_Process()</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r w:rsidRPr="00A71459">
        <w:rPr>
          <w:i/>
          <w:iCs/>
        </w:rPr>
        <w:t>USBH_Process()</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r w:rsidRPr="0088719D">
        <w:rPr>
          <w:i/>
          <w:iCs/>
        </w:rPr>
        <w:t>USBH_UserProcess()</w:t>
      </w:r>
      <w:r w:rsidR="002B3DC2">
        <w:t>, w</w:t>
      </w:r>
      <w:r w:rsidR="002B3DC2" w:rsidRPr="002B3DC2">
        <w:t xml:space="preserve"> której aktualizowana jest zmienna </w:t>
      </w:r>
      <w:r w:rsidR="002B3DC2" w:rsidRPr="002B3DC2">
        <w:rPr>
          <w:i/>
          <w:iCs/>
        </w:rPr>
        <w:t>Appli_state</w:t>
      </w:r>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(urządzenie podłączone),</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(klasa aktywna),</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(urządzenie odłączone)</w:t>
      </w:r>
    </w:p>
    <w:p w14:paraId="798DEDF8" w14:textId="77777777" w:rsidR="005728B4" w:rsidRDefault="0088719D" w:rsidP="005728B4">
      <w:pPr>
        <w:pStyle w:val="Tekstpodstawowyzwciciem"/>
        <w:keepNext/>
        <w:ind w:firstLine="0"/>
      </w:pPr>
      <w:r>
        <w:rPr>
          <w:noProof/>
        </w:rPr>
        <w:lastRenderedPageBreak/>
        <w:drawing>
          <wp:inline distT="0" distB="0" distL="0" distR="0" wp14:anchorId="29FC0855" wp14:editId="24310AA6">
            <wp:extent cx="5399405" cy="3939540"/>
            <wp:effectExtent l="0" t="0" r="0" b="381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3939540"/>
                    </a:xfrm>
                    <a:prstGeom prst="rect">
                      <a:avLst/>
                    </a:prstGeom>
                  </pic:spPr>
                </pic:pic>
              </a:graphicData>
            </a:graphic>
          </wp:inline>
        </w:drawing>
      </w:r>
    </w:p>
    <w:p w14:paraId="0CBFAA99" w14:textId="44EC6697" w:rsidR="002B3DC2" w:rsidRDefault="005728B4" w:rsidP="005728B4">
      <w:pPr>
        <w:pStyle w:val="Legenda"/>
        <w:jc w:val="center"/>
        <w:rPr>
          <w:i/>
          <w:iCs/>
        </w:rPr>
      </w:pPr>
      <w:bookmarkStart w:id="93" w:name="_Toc218271618"/>
      <w:r>
        <w:t xml:space="preserve">Rys. </w:t>
      </w:r>
      <w:fldSimple w:instr=" SEQ Rys. \* ARABIC ">
        <w:r w:rsidR="00EA07CB">
          <w:rPr>
            <w:noProof/>
          </w:rPr>
          <w:t>20</w:t>
        </w:r>
      </w:fldSimple>
      <w:r>
        <w:t xml:space="preserve">.: Obsługa zdarzeń Hosta oraz aktualizacja </w:t>
      </w:r>
      <w:r>
        <w:rPr>
          <w:i/>
          <w:iCs/>
        </w:rPr>
        <w:t xml:space="preserve">Appli_state </w:t>
      </w:r>
      <w:r>
        <w:t xml:space="preserve">w funkcji </w:t>
      </w:r>
      <w:r>
        <w:rPr>
          <w:i/>
          <w:iCs/>
        </w:rPr>
        <w:t>USBH_UserProcess()</w:t>
      </w:r>
      <w:r>
        <w:t xml:space="preserve">, </w:t>
      </w:r>
      <w:r>
        <w:rPr>
          <w:i/>
          <w:iCs/>
        </w:rPr>
        <w:t>źródło: opracowanie własne</w:t>
      </w:r>
      <w:bookmarkEnd w:id="93"/>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ie otwiera pipe’ów dla endpointów interfejsu MIDI Streaming (Bulk IN).</w:t>
      </w:r>
      <w:r>
        <w:t xml:space="preserve"> </w:t>
      </w:r>
      <w:r w:rsidRPr="002B3DC2">
        <w:t>Otwarcie pipe’a Bulk IN oraz uruchomienie odbioru danych realizowane jest w sterowniku klasy USB-MIDI</w:t>
      </w:r>
      <w:r>
        <w:t xml:space="preserve"> (</w:t>
      </w:r>
      <w:r w:rsidRPr="002B3DC2">
        <w:rPr>
          <w:i/>
          <w:iCs/>
        </w:rPr>
        <w:t>usbh_midi.c</w:t>
      </w:r>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94" w:name="_Toc218271728"/>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(usbh_midi.c/.h)</w:t>
      </w:r>
      <w:bookmarkEnd w:id="94"/>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r w:rsidRPr="000B08B4">
        <w:rPr>
          <w:i/>
          <w:iCs/>
        </w:rPr>
        <w:t>usbh_midi.c</w:t>
      </w:r>
      <w:r>
        <w:t xml:space="preserve"> oraz </w:t>
      </w:r>
      <w:r w:rsidRPr="000B08B4">
        <w:rPr>
          <w:i/>
          <w:iCs/>
        </w:rPr>
        <w:t xml:space="preserve">usbh_midi.h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r w:rsidRPr="000B08B4">
        <w:rPr>
          <w:i/>
          <w:iCs/>
        </w:rPr>
        <w:t>usb_host.c</w:t>
      </w:r>
      <w:r>
        <w:t xml:space="preserve">, który jedynie inicjalizuje stos </w:t>
      </w:r>
      <w:r w:rsidR="003D467A">
        <w:t>H</w:t>
      </w:r>
      <w:r>
        <w:t>osta i rejestruje klasę, właściwa obsługa interfejsu MIDI</w:t>
      </w:r>
      <w:r w:rsidR="003D467A">
        <w:t xml:space="preserve">, </w:t>
      </w:r>
      <w:r w:rsidR="0031639B" w:rsidRPr="0031639B">
        <w:t xml:space="preserve">taka jak identyfikacja interfejsu MIDI Streaming w deskryptorach </w:t>
      </w:r>
      <w:r w:rsidR="0031639B" w:rsidRPr="0031639B">
        <w:lastRenderedPageBreak/>
        <w:t>konfiguracji, wybór endpointów oraz otwarcie pipe Bulk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Packet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r w:rsidRPr="003D467A">
        <w:rPr>
          <w:i/>
          <w:iCs/>
        </w:rPr>
        <w:t>usbh_midi.h</w:t>
      </w:r>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Speed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r w:rsidR="0026449E" w:rsidRPr="003D467A">
        <w:rPr>
          <w:i/>
          <w:iCs/>
        </w:rPr>
        <w:t>MIDI_StateTypeDef</w:t>
      </w:r>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35A12C11" w14:textId="19C356A4" w:rsidR="0026449E" w:rsidRDefault="003D467A" w:rsidP="0026449E">
      <w:pPr>
        <w:pStyle w:val="Tekstpodstawowyzwciciem"/>
      </w:pPr>
      <w:r>
        <w:t xml:space="preserve">- </w:t>
      </w:r>
      <w:r w:rsidR="0026449E">
        <w:t xml:space="preserve">strukturę </w:t>
      </w:r>
      <w:r w:rsidR="0026449E" w:rsidRPr="003D467A">
        <w:rPr>
          <w:i/>
          <w:iCs/>
        </w:rPr>
        <w:t>MIDI_HandleTypeDef</w:t>
      </w:r>
      <w:r w:rsidR="0026449E">
        <w:t>, która przechowuje</w:t>
      </w:r>
      <w:r>
        <w:t xml:space="preserve">: </w:t>
      </w:r>
      <w:r w:rsidR="0026449E">
        <w:t>identyfikatory pipe’ów, adresy endpointów, bufor odbioru jednego pakietu USB oraz kolejkę FIFO dla zdarzeń MIDI.</w:t>
      </w: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r w:rsidR="003D467A" w:rsidRPr="003D467A">
        <w:rPr>
          <w:i/>
          <w:iCs/>
        </w:rPr>
        <w:t>USBH_MIDI_GetEvent()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interfejsu i endpointów (</w:t>
      </w:r>
      <w:r w:rsidRPr="007A0BC1">
        <w:rPr>
          <w:i/>
          <w:iCs/>
        </w:rPr>
        <w:t>USBH_MIDI_Init</w:t>
      </w:r>
      <w:r>
        <w:t>)</w:t>
      </w:r>
    </w:p>
    <w:p w14:paraId="349D94F7" w14:textId="26EFC11A" w:rsidR="0026449E" w:rsidRDefault="0026449E" w:rsidP="0026449E">
      <w:pPr>
        <w:pStyle w:val="Tekstpodstawowyzwciciem"/>
      </w:pPr>
      <w:r>
        <w:t xml:space="preserve">Funkcja </w:t>
      </w:r>
      <w:r w:rsidRPr="007A0BC1">
        <w:rPr>
          <w:i/>
          <w:iCs/>
        </w:rPr>
        <w:t>USBH_MIDI_Init()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r w:rsidRPr="0031639B">
        <w:rPr>
          <w:i/>
          <w:iCs/>
        </w:rPr>
        <w:t>MIDI_HandleTypeDef</w:t>
      </w:r>
      <w:r>
        <w:t xml:space="preserve">) i podpięcie go pod </w:t>
      </w:r>
      <w:r w:rsidR="007A0BC1">
        <w:br/>
      </w:r>
      <w:r w:rsidRPr="0031639B">
        <w:rPr>
          <w:i/>
          <w:iCs/>
        </w:rPr>
        <w:t>phost-&gt;pActiveClass-&gt;pData</w:t>
      </w:r>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r w:rsidR="0031639B" w:rsidRPr="0031639B">
        <w:rPr>
          <w:i/>
          <w:iCs/>
        </w:rPr>
        <w:t>USBH_MIDI_Process()</w:t>
      </w:r>
      <w:r w:rsidR="0031639B">
        <w:t>,</w:t>
      </w:r>
      <w:r w:rsidR="0031639B" w:rsidRPr="0031639B">
        <w:t xml:space="preserve"> mają dostęp do tego samego kontekstu: endpointów, pipe’ów, buforów oraz wskaźników FIFO.</w:t>
      </w:r>
    </w:p>
    <w:p w14:paraId="1CDA2C28" w14:textId="5C2D0828" w:rsidR="0026449E" w:rsidRDefault="0026449E" w:rsidP="0026449E">
      <w:pPr>
        <w:pStyle w:val="Tekstpodstawowyzwciciem"/>
        <w:numPr>
          <w:ilvl w:val="0"/>
          <w:numId w:val="26"/>
        </w:numPr>
      </w:pPr>
      <w:r>
        <w:lastRenderedPageBreak/>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Wybór endpointów oraz otwarcie pipe</w:t>
      </w:r>
      <w:r w:rsidR="007A0BC1">
        <w:t xml:space="preserve">’ów – sterownik </w:t>
      </w:r>
      <w:r>
        <w:t>analizuje endpointy</w:t>
      </w:r>
      <w:r w:rsidR="007A0BC1">
        <w:t xml:space="preserve"> jakie posiada</w:t>
      </w:r>
      <w:r>
        <w:t xml:space="preserve"> interfejs i wyszukuje endpoint Bulk IN (kierunek IN + typ Bulk). Dla znalezionego endpointu otwierany jest pipe funkcjami</w:t>
      </w:r>
      <w:r w:rsidR="007A0BC1">
        <w:t xml:space="preserve"> biblioteki </w:t>
      </w:r>
      <w:r w:rsidR="007A0BC1" w:rsidRPr="007A0BC1">
        <w:t>STM32Cube USB Host</w:t>
      </w:r>
      <w:r w:rsidR="007A0BC1">
        <w:t>:</w:t>
      </w:r>
      <w:r>
        <w:t xml:space="preserve"> </w:t>
      </w:r>
      <w:r w:rsidRPr="007A0BC1">
        <w:rPr>
          <w:i/>
          <w:iCs/>
        </w:rPr>
        <w:t>USBH_AllocPipe()</w:t>
      </w:r>
      <w:r>
        <w:t xml:space="preserve"> i </w:t>
      </w:r>
      <w:r w:rsidRPr="007A0BC1">
        <w:rPr>
          <w:i/>
          <w:iCs/>
        </w:rPr>
        <w:t>USBH_OpenPipe()</w:t>
      </w:r>
      <w:r>
        <w:t xml:space="preserve">. </w:t>
      </w:r>
      <w:r w:rsidR="007A0BC1">
        <w:br/>
      </w:r>
      <w:r>
        <w:t>Endpoint Bulk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r w:rsidRPr="007A0BC1">
        <w:rPr>
          <w:i/>
          <w:iCs/>
        </w:rPr>
        <w:t>head</w:t>
      </w:r>
      <w:r>
        <w:t>/</w:t>
      </w:r>
      <w:r w:rsidRPr="007A0BC1">
        <w:rPr>
          <w:i/>
          <w:iCs/>
        </w:rPr>
        <w:t>tail</w:t>
      </w:r>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3711978F" w:rsidR="0026449E" w:rsidRDefault="005728B4" w:rsidP="005728B4">
      <w:pPr>
        <w:pStyle w:val="Legenda"/>
        <w:jc w:val="center"/>
        <w:rPr>
          <w:i/>
          <w:iCs/>
        </w:rPr>
      </w:pPr>
      <w:bookmarkStart w:id="95" w:name="_Toc218271619"/>
      <w:r>
        <w:t xml:space="preserve">Rys. </w:t>
      </w:r>
      <w:fldSimple w:instr=" SEQ Rys. \* ARABIC ">
        <w:r w:rsidR="00EA07CB">
          <w:rPr>
            <w:noProof/>
          </w:rPr>
          <w:t>21</w:t>
        </w:r>
      </w:fldSimple>
      <w:r>
        <w:t xml:space="preserve">.: </w:t>
      </w:r>
      <w:r w:rsidR="001F2CB6">
        <w:t>N</w:t>
      </w:r>
      <w:r>
        <w:t xml:space="preserve">ajważniejsze fragmenty funkcji </w:t>
      </w:r>
      <w:r w:rsidRPr="007A0BC1">
        <w:rPr>
          <w:i/>
          <w:iCs/>
        </w:rPr>
        <w:t>USBH_MIDI_Init</w:t>
      </w:r>
      <w:r>
        <w:rPr>
          <w:i/>
          <w:iCs/>
        </w:rPr>
        <w:t>()</w:t>
      </w:r>
      <w:r>
        <w:t xml:space="preserve"> – inicjalizacja klasy, otwarcie pipe’a Bulk IN oraz inicjalizacja bufora FIFO, </w:t>
      </w:r>
      <w:r>
        <w:rPr>
          <w:i/>
          <w:iCs/>
        </w:rPr>
        <w:t>źródło: opracowanie własne</w:t>
      </w:r>
      <w:bookmarkEnd w:id="95"/>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r w:rsidRPr="002F2637">
        <w:rPr>
          <w:i/>
          <w:iCs/>
        </w:rPr>
        <w:t>USBH_MIDI_Process</w:t>
      </w:r>
      <w:r>
        <w:t>)</w:t>
      </w:r>
    </w:p>
    <w:p w14:paraId="1F7BA59B" w14:textId="2AFC7CBA" w:rsidR="007A0BC1" w:rsidRDefault="0026449E" w:rsidP="0026449E">
      <w:pPr>
        <w:pStyle w:val="Tekstpodstawowyzwciciem"/>
      </w:pPr>
      <w:r>
        <w:t xml:space="preserve">Funkcja </w:t>
      </w:r>
      <w:r w:rsidRPr="007A0BC1">
        <w:rPr>
          <w:i/>
          <w:iCs/>
        </w:rPr>
        <w:t>USBH_MIDI_Process()</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r w:rsidRPr="007A0BC1">
        <w:rPr>
          <w:i/>
          <w:iCs/>
        </w:rPr>
        <w:t>USBH_Process()</w:t>
      </w:r>
      <w:r w:rsidR="007A0BC1">
        <w:t xml:space="preserve">, która jest wywoływana w głównej pętli programu z poziomu </w:t>
      </w:r>
      <w:r w:rsidR="007A0BC1" w:rsidRPr="007A0BC1">
        <w:rPr>
          <w:i/>
          <w:iCs/>
        </w:rPr>
        <w:t>MX_USB_HOST_Process()</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r w:rsidR="0026449E" w:rsidRPr="007A0BC1">
        <w:rPr>
          <w:i/>
          <w:iCs/>
        </w:rPr>
        <w:t>USBH_BulkReceiveData()</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r w:rsidR="0026449E" w:rsidRPr="007A0BC1">
        <w:rPr>
          <w:i/>
          <w:iCs/>
        </w:rPr>
        <w:t>USBH_LL_GetURBState()</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jest liczba odebranych bajtów, a bufor jest dzielony na kolejne 4-bajtowe pakiety USB-MIDI Event Packet. Każde zdarzenie jest dopisywane do FIFO (krok indeksów wynosi 4 bajty). Następnie natychmiast zgłaszany jest kolejny transfer IN, aby utrzymać ciągłe odpytywanie endpointu,</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r w:rsidR="0026449E" w:rsidRPr="007A0BC1">
        <w:rPr>
          <w:i/>
          <w:iCs/>
        </w:rPr>
        <w:t>USBH_ClrFeature()</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rsidRPr="002F2637">
        <w:rPr>
          <w:i/>
          <w:iCs/>
        </w:rPr>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43328339" w:rsidR="008F06A4" w:rsidRDefault="005728B4" w:rsidP="005728B4">
      <w:pPr>
        <w:pStyle w:val="Legenda"/>
        <w:jc w:val="center"/>
      </w:pPr>
      <w:bookmarkStart w:id="96" w:name="_Toc218271620"/>
      <w:r>
        <w:t xml:space="preserve">Rys. </w:t>
      </w:r>
      <w:fldSimple w:instr=" SEQ Rys. \* ARABIC ">
        <w:r w:rsidR="00EA07CB">
          <w:rPr>
            <w:noProof/>
          </w:rPr>
          <w:t>22</w:t>
        </w:r>
      </w:fldSimple>
      <w:r>
        <w:t xml:space="preserve">.: </w:t>
      </w:r>
      <w:r w:rsidR="001F2CB6">
        <w:t>F</w:t>
      </w:r>
      <w:r>
        <w:t xml:space="preserve">ragment funkcji </w:t>
      </w:r>
      <w:r w:rsidRPr="008F06A4">
        <w:rPr>
          <w:i/>
          <w:iCs/>
        </w:rPr>
        <w:t>USBH_MIDI_Process()</w:t>
      </w:r>
      <w:r>
        <w:t xml:space="preserve"> – przejście stanów oraz dzielenie bufora na</w:t>
      </w:r>
      <w:r w:rsidR="002F2637">
        <w:br/>
      </w:r>
      <w:r>
        <w:t xml:space="preserve">4-bajtowe zdarzenia, </w:t>
      </w:r>
      <w:r>
        <w:rPr>
          <w:i/>
          <w:iCs/>
        </w:rPr>
        <w:t>źródło: opracowanie własne</w:t>
      </w:r>
      <w:bookmarkEnd w:id="96"/>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77777777" w:rsidR="0026449E" w:rsidRDefault="0026449E" w:rsidP="0026449E">
      <w:pPr>
        <w:pStyle w:val="Tekstpodstawowyzwciciem"/>
      </w:pPr>
    </w:p>
    <w:p w14:paraId="7375D784" w14:textId="7A41B17C" w:rsidR="0026449E" w:rsidRDefault="0026449E" w:rsidP="007A0BC1">
      <w:pPr>
        <w:pStyle w:val="Tekstpodstawowyzwciciem"/>
        <w:numPr>
          <w:ilvl w:val="0"/>
          <w:numId w:val="25"/>
        </w:numPr>
      </w:pPr>
      <w:r>
        <w:t>Pobieranie zdarzeń przez</w:t>
      </w:r>
      <w:r w:rsidR="007A0BC1">
        <w:t xml:space="preserve"> logikę</w:t>
      </w:r>
      <w:r>
        <w:t xml:space="preserve"> </w:t>
      </w:r>
      <w:r w:rsidR="007A0BC1">
        <w:t xml:space="preserve">aplikacyjną </w:t>
      </w:r>
      <w:r>
        <w:t>(</w:t>
      </w:r>
      <w:r w:rsidRPr="007A0BC1">
        <w:rPr>
          <w:i/>
          <w:iCs/>
        </w:rPr>
        <w:t>USBH_MIDI_GetEvent</w:t>
      </w:r>
      <w:r>
        <w:t>)</w:t>
      </w:r>
    </w:p>
    <w:p w14:paraId="7F5FBAFA" w14:textId="13677FE2" w:rsidR="0026449E" w:rsidRPr="0026449E" w:rsidRDefault="0026449E" w:rsidP="0026449E">
      <w:pPr>
        <w:pStyle w:val="Tekstpodstawowyzwciciem"/>
      </w:pPr>
      <w:r>
        <w:lastRenderedPageBreak/>
        <w:t xml:space="preserve">Funkcja </w:t>
      </w:r>
      <w:r w:rsidRPr="007A0BC1">
        <w:rPr>
          <w:i/>
          <w:iCs/>
        </w:rPr>
        <w:t>USBH_MIDI_GetEvent()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r w:rsidR="002B1FAF" w:rsidRPr="002B1FAF">
        <w:rPr>
          <w:i/>
          <w:iCs/>
        </w:rPr>
        <w:t>USBH_MIDI_Process()</w:t>
      </w:r>
      <w:r w:rsidR="002B1FAF" w:rsidRPr="002B1FAF">
        <w:t>, która dopisuje odebrane pakiety do FIFO.</w:t>
      </w:r>
      <w:r>
        <w:t xml:space="preserve"> Po pobraniu zdarzenia wskaźnik ogona </w:t>
      </w:r>
      <w:r w:rsidR="009D28C4">
        <w:t xml:space="preserve">bufora </w:t>
      </w:r>
      <w:r>
        <w:t>FIFO (</w:t>
      </w:r>
      <w:r w:rsidRPr="009D28C4">
        <w:rPr>
          <w:i/>
          <w:iCs/>
        </w:rPr>
        <w:t>tail</w:t>
      </w:r>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74CCB382" w:rsidR="00E13B0D" w:rsidRDefault="005728B4" w:rsidP="00AC79A8">
      <w:pPr>
        <w:pStyle w:val="Legenda"/>
        <w:jc w:val="center"/>
      </w:pPr>
      <w:bookmarkStart w:id="97" w:name="_Toc218271621"/>
      <w:r>
        <w:t xml:space="preserve">Rys. </w:t>
      </w:r>
      <w:fldSimple w:instr=" SEQ Rys. \* ARABIC ">
        <w:r w:rsidR="00EA07CB">
          <w:rPr>
            <w:noProof/>
          </w:rPr>
          <w:t>23</w:t>
        </w:r>
      </w:fldSimple>
      <w:r>
        <w:t xml:space="preserve">.: </w:t>
      </w:r>
      <w:r w:rsidR="001F2CB6">
        <w:t>F</w:t>
      </w:r>
      <w:r>
        <w:t xml:space="preserve">unkcja </w:t>
      </w:r>
      <w:r>
        <w:rPr>
          <w:i/>
          <w:iCs/>
        </w:rPr>
        <w:t>USBH_MIDI_GetEvent()</w:t>
      </w:r>
      <w:r>
        <w:t xml:space="preserve">, </w:t>
      </w:r>
      <w:r w:rsidR="002B1FAF" w:rsidRPr="002B1FAF">
        <w:t>odczyt pojedynczego zdarzenia z bufora FIFO</w:t>
      </w:r>
      <w:r>
        <w:t xml:space="preserve">, </w:t>
      </w:r>
      <w:r>
        <w:rPr>
          <w:i/>
          <w:iCs/>
        </w:rPr>
        <w:t>źródło: opracowanie własne</w:t>
      </w:r>
      <w:bookmarkEnd w:id="97"/>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98" w:name="_Toc218271729"/>
      <w:r w:rsidRPr="005A72E2">
        <w:t>Silnik lekcji</w:t>
      </w:r>
      <w:r>
        <w:t xml:space="preserve">: </w:t>
      </w:r>
      <w:r w:rsidRPr="005A72E2">
        <w:t xml:space="preserve">weryfikacja dźwięków i generowanie informacji zwrotnej </w:t>
      </w:r>
      <w:r w:rsidRPr="005A72E2">
        <w:rPr>
          <w:i/>
        </w:rPr>
        <w:t>(lesson.c/.h)</w:t>
      </w:r>
      <w:bookmarkEnd w:id="98"/>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r w:rsidRPr="007F5BB4">
        <w:rPr>
          <w:i/>
          <w:iCs/>
        </w:rPr>
        <w:t>lesson.c</w:t>
      </w:r>
      <w:r>
        <w:t xml:space="preserve"> oraz </w:t>
      </w:r>
      <w:r w:rsidRPr="007F5BB4">
        <w:rPr>
          <w:i/>
          <w:iCs/>
        </w:rPr>
        <w:t>lesson.h</w:t>
      </w:r>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lastRenderedPageBreak/>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r w:rsidR="00F22A63" w:rsidRPr="0085278F">
        <w:rPr>
          <w:i/>
          <w:iCs/>
        </w:rPr>
        <w:t>Lesson_HandleInput()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r w:rsidRPr="0085278F">
        <w:rPr>
          <w:i/>
          <w:iCs/>
        </w:rPr>
        <w:t>lesson.h</w:t>
      </w:r>
      <w:r>
        <w:t xml:space="preserve"> </w:t>
      </w:r>
      <w:r w:rsidR="0085278F">
        <w:t xml:space="preserve">oraz </w:t>
      </w:r>
      <w:r w:rsidRPr="0085278F">
        <w:rPr>
          <w:i/>
          <w:iCs/>
        </w:rPr>
        <w:t>lesson.c</w:t>
      </w:r>
      <w:r>
        <w:t>)</w:t>
      </w:r>
    </w:p>
    <w:p w14:paraId="2426476A" w14:textId="18987E01" w:rsidR="00F22A63" w:rsidRDefault="0085278F" w:rsidP="00F22A63">
      <w:pPr>
        <w:pStyle w:val="Tekstpodstawowyzwciciem"/>
      </w:pPr>
      <w:r>
        <w:t xml:space="preserve">W pliku nagłówkowym </w:t>
      </w:r>
      <w:r>
        <w:rPr>
          <w:i/>
          <w:iCs/>
        </w:rPr>
        <w:t>lesson.</w:t>
      </w:r>
      <w:r w:rsidRPr="0085278F">
        <w:t>h</w:t>
      </w:r>
      <w:r>
        <w:t xml:space="preserve"> znajdują się następujące funkcje, które są udostępniane jako API silnika:</w:t>
      </w:r>
    </w:p>
    <w:p w14:paraId="556144B6" w14:textId="125AB012" w:rsidR="00F22A63" w:rsidRDefault="0085278F" w:rsidP="00F22A63">
      <w:pPr>
        <w:pStyle w:val="Tekstpodstawowyzwciciem"/>
      </w:pPr>
      <w:r>
        <w:t xml:space="preserve">- </w:t>
      </w:r>
      <w:r w:rsidR="00F22A63" w:rsidRPr="0085278F">
        <w:rPr>
          <w:i/>
          <w:iCs/>
        </w:rPr>
        <w:t>Lesson_StartSong(Song *song)</w:t>
      </w:r>
      <w:r w:rsidR="00F22A63">
        <w:t xml:space="preserve"> – rozpoczęcie lekcji w trybie utworu,</w:t>
      </w:r>
    </w:p>
    <w:p w14:paraId="04F94CC3" w14:textId="63AA8EA0" w:rsidR="00F22A63" w:rsidRDefault="0085278F" w:rsidP="00F22A63">
      <w:pPr>
        <w:pStyle w:val="Tekstpodstawowyzwciciem"/>
      </w:pPr>
      <w:r>
        <w:t xml:space="preserve">- </w:t>
      </w:r>
      <w:r w:rsidR="00F22A63" w:rsidRPr="0085278F">
        <w:rPr>
          <w:i/>
          <w:iCs/>
        </w:rPr>
        <w:t>Lesson_StartChordExercise(ChordPack *pack)</w:t>
      </w:r>
      <w:r w:rsidR="00F22A63">
        <w:t xml:space="preserve"> – rozpoczęcie ćwiczeń akordów,</w:t>
      </w:r>
    </w:p>
    <w:p w14:paraId="5B1D5E22" w14:textId="592C58E5" w:rsidR="00F22A63" w:rsidRDefault="0085278F" w:rsidP="00F22A63">
      <w:pPr>
        <w:pStyle w:val="Tekstpodstawowyzwciciem"/>
      </w:pPr>
      <w:r>
        <w:t xml:space="preserve">- </w:t>
      </w:r>
      <w:r w:rsidR="00F22A63" w:rsidRPr="0085278F">
        <w:rPr>
          <w:i/>
          <w:iCs/>
        </w:rPr>
        <w:t xml:space="preserve">Lesson_HandleInput(uint8_t input) </w:t>
      </w:r>
      <w:r w:rsidR="00F22A63">
        <w:t>– obsługa pojedynczego zdarzenia wejściowego,</w:t>
      </w:r>
    </w:p>
    <w:p w14:paraId="741F6B4C" w14:textId="55BAE462" w:rsidR="00F22A63" w:rsidRDefault="0085278F" w:rsidP="00F22A63">
      <w:pPr>
        <w:pStyle w:val="Tekstpodstawowyzwciciem"/>
      </w:pPr>
      <w:r>
        <w:t xml:space="preserve">- </w:t>
      </w:r>
      <w:r w:rsidR="00F22A63" w:rsidRPr="0085278F">
        <w:rPr>
          <w:i/>
          <w:iCs/>
        </w:rPr>
        <w:t>Lesson_IsActive()</w:t>
      </w:r>
      <w:r w:rsidR="00F22A63">
        <w:t xml:space="preserve"> – informacja, czy lekcja jest aktywna,</w:t>
      </w:r>
    </w:p>
    <w:p w14:paraId="46442D39" w14:textId="30646D08" w:rsidR="00F22A63" w:rsidRDefault="0085278F" w:rsidP="00F22A63">
      <w:pPr>
        <w:pStyle w:val="Tekstpodstawowyzwciciem"/>
      </w:pPr>
      <w:r>
        <w:t xml:space="preserve">- </w:t>
      </w:r>
      <w:r w:rsidR="00F22A63" w:rsidRPr="0085278F">
        <w:rPr>
          <w:i/>
          <w:iCs/>
        </w:rPr>
        <w:t>Lesson_Update()</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r w:rsidRPr="0085278F">
        <w:rPr>
          <w:i/>
          <w:iCs/>
        </w:rPr>
        <w:t>Lesson_HandleInput()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r w:rsidRPr="0085278F">
        <w:rPr>
          <w:i/>
          <w:iCs/>
        </w:rPr>
        <w:t>lesson.c</w:t>
      </w:r>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r w:rsidR="00F22A63" w:rsidRPr="0085278F">
        <w:rPr>
          <w:i/>
          <w:iCs/>
        </w:rPr>
        <w:t>currentSong</w:t>
      </w:r>
      <w:r w:rsidR="00F22A63">
        <w:t xml:space="preserve"> lub </w:t>
      </w:r>
      <w:r w:rsidR="00F22A63" w:rsidRPr="0085278F">
        <w:rPr>
          <w:i/>
          <w:iCs/>
        </w:rPr>
        <w:t>currentChordPack</w:t>
      </w:r>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r>
        <w:rPr>
          <w:i/>
          <w:iCs/>
        </w:rPr>
        <w:t>lessonActive,</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r w:rsidR="00F22A63" w:rsidRPr="0085278F">
        <w:rPr>
          <w:i/>
          <w:iCs/>
        </w:rPr>
        <w:t>currentStepIndex</w:t>
      </w:r>
      <w:r w:rsidR="00F22A63">
        <w:t xml:space="preserve"> oraz liczba kroków </w:t>
      </w:r>
      <w:r w:rsidR="00F22A63" w:rsidRPr="0085278F">
        <w:rPr>
          <w:i/>
          <w:iCs/>
        </w:rPr>
        <w:t>totalSteps</w:t>
      </w:r>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lastRenderedPageBreak/>
        <w:t xml:space="preserve">- </w:t>
      </w:r>
      <w:r w:rsidR="00F22A63" w:rsidRPr="0085278F">
        <w:rPr>
          <w:i/>
          <w:iCs/>
        </w:rPr>
        <w:t>stepHit[3]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r w:rsidR="00F22A63" w:rsidRPr="0085278F">
        <w:rPr>
          <w:i/>
          <w:iCs/>
        </w:rPr>
        <w:t>correctPlayed</w:t>
      </w:r>
      <w:r w:rsidR="00F22A63" w:rsidRPr="0085278F">
        <w:t xml:space="preserve">, </w:t>
      </w:r>
      <w:r w:rsidR="00F22A63" w:rsidRPr="0085278F">
        <w:rPr>
          <w:i/>
          <w:iCs/>
        </w:rPr>
        <w:t>wrongPlayed</w:t>
      </w:r>
      <w:r w:rsidR="00F22A63" w:rsidRPr="0085278F">
        <w:t xml:space="preserve">, </w:t>
      </w:r>
      <w:r w:rsidR="00F22A63" w:rsidRPr="0085278F">
        <w:rPr>
          <w:i/>
          <w:iCs/>
        </w:rPr>
        <w:t>totalPlayed</w:t>
      </w:r>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r w:rsidR="00F22A63" w:rsidRPr="00DF571D">
        <w:rPr>
          <w:i/>
          <w:iCs/>
        </w:rPr>
        <w:t>lessonState</w:t>
      </w:r>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znaczniki do nieblokującego sterowania LED (flagi + HAL_GetTick()).</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r w:rsidR="00F22A63" w:rsidRPr="0085278F">
        <w:rPr>
          <w:i/>
          <w:iCs/>
        </w:rPr>
        <w:t>Lesson_StartSong()</w:t>
      </w:r>
      <w:r w:rsidR="00F22A63">
        <w:t xml:space="preserve"> </w:t>
      </w:r>
      <w:r>
        <w:t>lub</w:t>
      </w:r>
      <w:r w:rsidR="00F22A63">
        <w:t xml:space="preserve"> </w:t>
      </w:r>
      <w:r w:rsidR="00F22A63" w:rsidRPr="0085278F">
        <w:rPr>
          <w:i/>
          <w:iCs/>
        </w:rPr>
        <w:t>Lesson_StartChordExercise()</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(song/pack)</w:t>
      </w:r>
      <w:r>
        <w:t>, po których silnik weryfik</w:t>
      </w:r>
      <w:r w:rsidR="00D915DD">
        <w:t>uje</w:t>
      </w:r>
      <w:r>
        <w:t xml:space="preserve"> poprawność granych nut oraz</w:t>
      </w:r>
      <w:r w:rsidR="00D915DD">
        <w:t xml:space="preserve"> ustala</w:t>
      </w:r>
      <w:r>
        <w:t xml:space="preserve"> </w:t>
      </w:r>
      <w:r w:rsidR="00F22A63">
        <w:t>paramet</w:t>
      </w:r>
      <w:r w:rsidR="00D915DD">
        <w:t>y</w:t>
      </w:r>
      <w:r w:rsidR="00F22A63">
        <w:t xml:space="preserve"> sesji </w:t>
      </w:r>
      <w:r w:rsidR="00F22A63" w:rsidRPr="0085278F">
        <w:rPr>
          <w:i/>
          <w:iCs/>
        </w:rPr>
        <w:t>currentStepIndex</w:t>
      </w:r>
      <w:r w:rsidR="007253B9">
        <w:rPr>
          <w:i/>
          <w:iCs/>
        </w:rPr>
        <w:t xml:space="preserve"> = 0</w:t>
      </w:r>
      <w:r w:rsidR="00F22A63">
        <w:t xml:space="preserve">, </w:t>
      </w:r>
      <w:r w:rsidR="00F22A63" w:rsidRPr="0085278F">
        <w:rPr>
          <w:i/>
          <w:iCs/>
        </w:rPr>
        <w:t>totalSteps</w:t>
      </w:r>
      <w:r>
        <w:t xml:space="preserve"> oraz </w:t>
      </w:r>
      <w:r w:rsidR="00F22A63" w:rsidRPr="0085278F">
        <w:rPr>
          <w:i/>
          <w:iCs/>
        </w:rPr>
        <w:t>lessonActive</w:t>
      </w:r>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r w:rsidRPr="0085278F">
        <w:rPr>
          <w:i/>
          <w:iCs/>
        </w:rPr>
        <w:t>correctPlayed</w:t>
      </w:r>
      <w:r w:rsidRPr="0085278F">
        <w:t xml:space="preserve">, </w:t>
      </w:r>
      <w:r w:rsidRPr="0085278F">
        <w:rPr>
          <w:i/>
          <w:iCs/>
        </w:rPr>
        <w:t>wrongPlayed</w:t>
      </w:r>
      <w:r>
        <w:t xml:space="preserve"> oraz </w:t>
      </w:r>
      <w:r w:rsidRPr="0085278F">
        <w:rPr>
          <w:i/>
          <w:iCs/>
        </w:rPr>
        <w:t>totalPlayed</w:t>
      </w:r>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tabl</w:t>
      </w:r>
      <w:r>
        <w:rPr>
          <w:lang w:val="en-US"/>
        </w:rPr>
        <w:t>icy</w:t>
      </w:r>
      <w:r w:rsidR="00F22A63" w:rsidRPr="0085278F">
        <w:rPr>
          <w:lang w:val="en-US"/>
        </w:rPr>
        <w:t xml:space="preserve"> </w:t>
      </w:r>
      <w:r w:rsidR="00F22A63" w:rsidRPr="0085278F">
        <w:rPr>
          <w:i/>
          <w:iCs/>
          <w:lang w:val="en-US"/>
        </w:rPr>
        <w:t>stepHit[]</w:t>
      </w:r>
      <w:r w:rsidR="00F22A63" w:rsidRPr="0085278F">
        <w:rPr>
          <w:lang w:val="en-US"/>
        </w:rPr>
        <w:t xml:space="preserve"> oraz ustawienie stanu na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r w:rsidR="00F22A63" w:rsidRPr="00985C8E">
        <w:rPr>
          <w:i/>
          <w:iCs/>
        </w:rPr>
        <w:t>DisplaySongStep()</w:t>
      </w:r>
      <w:r w:rsidR="00F22A63">
        <w:t xml:space="preserve"> lub </w:t>
      </w:r>
      <w:r w:rsidR="00F22A63" w:rsidRPr="00985C8E">
        <w:rPr>
          <w:i/>
          <w:iCs/>
        </w:rPr>
        <w:t>DisplayChordStep()</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r w:rsidR="005F0E13" w:rsidRPr="005F0E13">
        <w:rPr>
          <w:i/>
          <w:iCs/>
        </w:rPr>
        <w:t>main.c</w:t>
      </w:r>
      <w:r>
        <w:rPr>
          <w:i/>
          <w:iCs/>
        </w:rPr>
        <w:t xml:space="preserve"> </w:t>
      </w:r>
      <w:r>
        <w:t>– lub</w:t>
      </w:r>
      <w:r w:rsidR="00F22A63">
        <w:t xml:space="preserve"> okresowo </w:t>
      </w:r>
      <w:r>
        <w:t>po</w:t>
      </w:r>
      <w:r w:rsidR="00F22A63">
        <w:t>przez</w:t>
      </w:r>
      <w:r w:rsidR="005F0E13">
        <w:t xml:space="preserve"> cykliczne wywoływanie</w:t>
      </w:r>
      <w:r w:rsidR="00F22A63">
        <w:t xml:space="preserve"> </w:t>
      </w:r>
      <w:r w:rsidR="00F22A63" w:rsidRPr="005F0E13">
        <w:rPr>
          <w:i/>
          <w:iCs/>
        </w:rPr>
        <w:t>Lesson_Update()</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r w:rsidRPr="00662954">
        <w:rPr>
          <w:i/>
          <w:iCs/>
        </w:rPr>
        <w:t>Lesson_HandleInput</w:t>
      </w:r>
      <w:r w:rsidRPr="00662954">
        <w:t>)</w:t>
      </w:r>
    </w:p>
    <w:p w14:paraId="6154A732" w14:textId="77777777" w:rsidR="00F22A63" w:rsidRDefault="00F22A63" w:rsidP="00F22A63">
      <w:pPr>
        <w:pStyle w:val="Tekstpodstawowyzwciciem"/>
      </w:pPr>
      <w:r>
        <w:t xml:space="preserve">Centralnym punktem logiki jest funkcja </w:t>
      </w:r>
      <w:r w:rsidRPr="006F7756">
        <w:rPr>
          <w:i/>
          <w:iCs/>
        </w:rPr>
        <w:t>Lesson_HandleInput()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t>Ekran podsumowania (</w:t>
      </w:r>
      <w:r w:rsidRPr="00662954">
        <w:rPr>
          <w:i/>
          <w:iCs/>
        </w:rPr>
        <w:t>LESSON_STATE_SUMMARY</w:t>
      </w:r>
      <w:r>
        <w:t>)</w:t>
      </w:r>
    </w:p>
    <w:p w14:paraId="7C73F0F4" w14:textId="061FB211" w:rsidR="00F22A63" w:rsidRDefault="00662954" w:rsidP="00662954">
      <w:pPr>
        <w:pStyle w:val="Tekstpodstawowyzwciciem"/>
        <w:ind w:firstLine="644"/>
      </w:pPr>
      <w:r>
        <w:lastRenderedPageBreak/>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r w:rsidR="00F22A63" w:rsidRPr="00662954">
        <w:rPr>
          <w:i/>
          <w:iCs/>
        </w:rPr>
        <w:t>lessonActive</w:t>
      </w:r>
      <w:r w:rsidR="00F22A63">
        <w:t xml:space="preserve"> = false) i zwraca sterowanie do </w:t>
      </w:r>
      <w:r>
        <w:t>interfejsu użytkownika (</w:t>
      </w:r>
      <w:r w:rsidRPr="00662954">
        <w:rPr>
          <w:i/>
          <w:iCs/>
        </w:rPr>
        <w:t>app.c/h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r w:rsidRPr="006F7756">
        <w:rPr>
          <w:i/>
          <w:iCs/>
        </w:rPr>
        <w:t>totalPlayed++</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r w:rsidRPr="006F7756">
        <w:rPr>
          <w:i/>
          <w:iCs/>
        </w:rPr>
        <w:t>stepHit[i] = true</w:t>
      </w:r>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r w:rsidRPr="006F7756">
        <w:rPr>
          <w:i/>
          <w:iCs/>
        </w:rPr>
        <w:t>correctPlayed</w:t>
      </w:r>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r w:rsidRPr="006F7756">
        <w:rPr>
          <w:i/>
          <w:iCs/>
        </w:rPr>
        <w:t>wrongPlayed</w:t>
      </w:r>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r w:rsidRPr="006F7756">
        <w:rPr>
          <w:i/>
          <w:iCs/>
        </w:rPr>
        <w:t>note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pitch class (zmienna </w:t>
      </w:r>
      <w:r w:rsidRPr="006F7756">
        <w:rPr>
          <w:i/>
          <w:iCs/>
        </w:rPr>
        <w:t>playedPC</w:t>
      </w:r>
      <w:r>
        <w:t>), a następnie porównywana</w:t>
      </w:r>
      <w:r w:rsidR="007253B9" w:rsidRPr="007253B9">
        <w:t xml:space="preserve"> z oczekiwanymi klasami wysokości akordu, wyznaczanymi funkcją </w:t>
      </w:r>
      <w:r w:rsidR="007253B9" w:rsidRPr="007253B9">
        <w:rPr>
          <w:i/>
          <w:iCs/>
        </w:rPr>
        <w:t>NoteToPitchClass()</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0407A33D" w:rsidR="006F7756" w:rsidRPr="006F7756" w:rsidRDefault="006F7756" w:rsidP="006F7756">
      <w:pPr>
        <w:pStyle w:val="Legenda"/>
        <w:jc w:val="center"/>
      </w:pPr>
      <w:bookmarkStart w:id="99" w:name="_Toc218271622"/>
      <w:r w:rsidRPr="00DF571D">
        <w:t xml:space="preserve">Rys. </w:t>
      </w:r>
      <w:r>
        <w:fldChar w:fldCharType="begin"/>
      </w:r>
      <w:r w:rsidRPr="00DF571D">
        <w:instrText xml:space="preserve"> SEQ Rys. \* ARABIC </w:instrText>
      </w:r>
      <w:r>
        <w:fldChar w:fldCharType="separate"/>
      </w:r>
      <w:r w:rsidR="00EA07CB">
        <w:rPr>
          <w:noProof/>
        </w:rPr>
        <w:t>24</w:t>
      </w:r>
      <w:r>
        <w:fldChar w:fldCharType="end"/>
      </w:r>
      <w:r w:rsidRPr="006F7756">
        <w:t xml:space="preserve">.: Fragment funkcji </w:t>
      </w:r>
      <w:r w:rsidRPr="006F7756">
        <w:rPr>
          <w:i/>
          <w:iCs/>
        </w:rPr>
        <w:t>Lesson_HandleInput()</w:t>
      </w:r>
      <w:r w:rsidRPr="006F7756">
        <w:t xml:space="preserve"> – logika trybu na</w:t>
      </w:r>
      <w:r>
        <w:t xml:space="preserve">uki SONG oraz CHORDS, </w:t>
      </w:r>
      <w:r>
        <w:rPr>
          <w:i/>
          <w:iCs/>
        </w:rPr>
        <w:t>źródło: opracowanie własne</w:t>
      </w:r>
      <w:bookmarkEnd w:id="99"/>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6F7756">
      <w:pPr>
        <w:pStyle w:val="Tekstpodstawowyzwciciem"/>
        <w:keepNext/>
        <w:ind w:firstLine="0"/>
      </w:pPr>
      <w:r>
        <w:rPr>
          <w:noProof/>
        </w:rPr>
        <w:lastRenderedPageBreak/>
        <w:drawing>
          <wp:inline distT="0" distB="0" distL="0" distR="0" wp14:anchorId="4C433428" wp14:editId="39257F6B">
            <wp:extent cx="5399405" cy="5767705"/>
            <wp:effectExtent l="0" t="0" r="0" b="4445"/>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5">
                      <a:extLst>
                        <a:ext uri="{28A0092B-C50C-407E-A947-70E740481C1C}">
                          <a14:useLocalDpi xmlns:a14="http://schemas.microsoft.com/office/drawing/2010/main" val="0"/>
                        </a:ext>
                      </a:extLst>
                    </a:blip>
                    <a:stretch>
                      <a:fillRect/>
                    </a:stretch>
                  </pic:blipFill>
                  <pic:spPr>
                    <a:xfrm>
                      <a:off x="0" y="0"/>
                      <a:ext cx="5399405" cy="5767705"/>
                    </a:xfrm>
                    <a:prstGeom prst="rect">
                      <a:avLst/>
                    </a:prstGeom>
                  </pic:spPr>
                </pic:pic>
              </a:graphicData>
            </a:graphic>
          </wp:inline>
        </w:drawing>
      </w:r>
    </w:p>
    <w:p w14:paraId="781DC83E" w14:textId="5C0F79F2" w:rsidR="006F7756" w:rsidRDefault="006F7756" w:rsidP="006F7756">
      <w:pPr>
        <w:pStyle w:val="Legenda"/>
        <w:jc w:val="center"/>
      </w:pPr>
      <w:bookmarkStart w:id="100" w:name="_Toc218271623"/>
      <w:r>
        <w:t xml:space="preserve">Rys. </w:t>
      </w:r>
      <w:fldSimple w:instr=" SEQ Rys. \* ARABIC ">
        <w:r w:rsidR="00EA07CB">
          <w:rPr>
            <w:noProof/>
          </w:rPr>
          <w:t>25</w:t>
        </w:r>
      </w:fldSimple>
      <w:r>
        <w:t xml:space="preserve">.: </w:t>
      </w:r>
      <w:r w:rsidRPr="006F7756">
        <w:t xml:space="preserve">Fragment funkcji </w:t>
      </w:r>
      <w:r w:rsidRPr="006F7756">
        <w:rPr>
          <w:i/>
          <w:iCs/>
        </w:rPr>
        <w:t>Lesson_HandleInput()</w:t>
      </w:r>
      <w:r w:rsidRPr="006F7756">
        <w:t xml:space="preserve"> – logika </w:t>
      </w:r>
      <w:r>
        <w:t xml:space="preserve">obsługi przycisków, </w:t>
      </w:r>
      <w:r>
        <w:rPr>
          <w:i/>
          <w:iCs/>
        </w:rPr>
        <w:t>źródło: opracowanie własne</w:t>
      </w:r>
      <w:bookmarkEnd w:id="100"/>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t xml:space="preserve">Dzięki takiemu rozwiązaniu użytkownik jest w stanie poruszać się po danej </w:t>
      </w:r>
      <w:r w:rsidR="006F7756">
        <w:br/>
      </w:r>
      <w:r>
        <w:t>lekcji – może priorytetyzować konkretne fragmenty utworu lub konkretne akordy, na których nauce chce się skupić.</w:t>
      </w:r>
    </w:p>
    <w:p w14:paraId="7A3F4FE7" w14:textId="77777777" w:rsidR="00F22A63" w:rsidRDefault="00F22A63" w:rsidP="00F22A63">
      <w:pPr>
        <w:pStyle w:val="Tekstpodstawowyzwciciem"/>
      </w:pPr>
    </w:p>
    <w:p w14:paraId="373B9F9D" w14:textId="6F3D55DF" w:rsidR="00F22A63" w:rsidRDefault="00F22A63" w:rsidP="00F22A63">
      <w:pPr>
        <w:pStyle w:val="Tekstpodstawowyzwciciem"/>
        <w:numPr>
          <w:ilvl w:val="0"/>
          <w:numId w:val="29"/>
        </w:numPr>
      </w:pPr>
      <w:r>
        <w:t>Informacja zwrotna i praca nieblokująca (</w:t>
      </w:r>
      <w:r w:rsidR="002F2637">
        <w:t xml:space="preserve">diody </w:t>
      </w:r>
      <w:r>
        <w:t xml:space="preserve">LED </w:t>
      </w:r>
      <w:r w:rsidR="002F2637">
        <w:t>oraz</w:t>
      </w:r>
      <w:r>
        <w:t xml:space="preserve"> </w:t>
      </w:r>
      <w:r w:rsidRPr="00933FAC">
        <w:rPr>
          <w:i/>
          <w:iCs/>
        </w:rPr>
        <w:t>Lesson_Update</w:t>
      </w:r>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lastRenderedPageBreak/>
        <w:t xml:space="preserve">- </w:t>
      </w:r>
      <w:r w:rsidR="00F22A63">
        <w:t xml:space="preserve">funkcje </w:t>
      </w:r>
      <w:r w:rsidR="00F22A63" w:rsidRPr="00933FAC">
        <w:rPr>
          <w:i/>
          <w:iCs/>
        </w:rPr>
        <w:t>LedBlinkGreen()</w:t>
      </w:r>
      <w:r w:rsidR="00F22A63">
        <w:t xml:space="preserve"> </w:t>
      </w:r>
      <w:r>
        <w:t>oraz</w:t>
      </w:r>
      <w:r w:rsidR="00F22A63">
        <w:t xml:space="preserve"> </w:t>
      </w:r>
      <w:r w:rsidR="00F22A63" w:rsidRPr="00933FAC">
        <w:rPr>
          <w:i/>
          <w:iCs/>
        </w:rPr>
        <w:t>LedBlinkRed()</w:t>
      </w:r>
      <w:r w:rsidR="00F22A63">
        <w:t xml:space="preserve"> włączają diodę i zapisują czas startu </w:t>
      </w:r>
      <w:r>
        <w:t xml:space="preserve">z wykorzystaniem licznika systemowego </w:t>
      </w:r>
      <w:r w:rsidR="00F22A63" w:rsidRPr="00933FAC">
        <w:rPr>
          <w:i/>
          <w:iCs/>
        </w:rPr>
        <w:t>HAL_GetTick()</w:t>
      </w:r>
      <w:r w:rsidR="00F22A63">
        <w:t>,</w:t>
      </w:r>
    </w:p>
    <w:p w14:paraId="0FC7EC82" w14:textId="3F94ACE7" w:rsidR="00F22A63" w:rsidRDefault="00933FAC" w:rsidP="00F22A63">
      <w:pPr>
        <w:pStyle w:val="Tekstpodstawowyzwciciem"/>
      </w:pPr>
      <w:r>
        <w:t xml:space="preserve">- funkcja </w:t>
      </w:r>
      <w:r w:rsidR="00F22A63" w:rsidRPr="00933FAC">
        <w:rPr>
          <w:i/>
          <w:iCs/>
        </w:rPr>
        <w:t>Lesson_Update()</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r w:rsidR="00F22A63" w:rsidRPr="00933FAC">
        <w:rPr>
          <w:i/>
          <w:iCs/>
        </w:rPr>
        <w:t>HAL_Delay()</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101" w:name="_Toc218271730"/>
      <w:r w:rsidRPr="005A72E2">
        <w:t xml:space="preserve">Interfejs użytkownika: menu i nawigacja po trybach </w:t>
      </w:r>
      <w:r>
        <w:t xml:space="preserve">nauki </w:t>
      </w:r>
      <w:r w:rsidRPr="005A72E2">
        <w:rPr>
          <w:i/>
          <w:iCs/>
        </w:rPr>
        <w:t>(app.c/.h)</w:t>
      </w:r>
      <w:bookmarkEnd w:id="101"/>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r w:rsidRPr="00A42C7F">
        <w:rPr>
          <w:i/>
          <w:iCs/>
        </w:rPr>
        <w:t>app.c</w:t>
      </w:r>
      <w:r>
        <w:t xml:space="preserve"> oraz </w:t>
      </w:r>
      <w:r w:rsidRPr="00A42C7F">
        <w:rPr>
          <w:i/>
          <w:iCs/>
        </w:rPr>
        <w:t>app.h</w:t>
      </w:r>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r w:rsidRPr="00A42C7F">
        <w:rPr>
          <w:i/>
          <w:iCs/>
        </w:rPr>
        <w:t>lesson.c</w:t>
      </w:r>
      <w:r>
        <w:t xml:space="preserve">, który zajmuje się weryfikacją poprawności gry, moduł </w:t>
      </w:r>
      <w:r w:rsidRPr="00A42C7F">
        <w:rPr>
          <w:i/>
          <w:iCs/>
        </w:rPr>
        <w:t>app.c</w:t>
      </w:r>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77777777" w:rsidR="009B57BB" w:rsidRDefault="009B57BB" w:rsidP="009B57BB">
      <w:pPr>
        <w:pStyle w:val="Tekstpodstawowyzwciciem"/>
      </w:pPr>
    </w:p>
    <w:p w14:paraId="659ECCC6" w14:textId="184054B0" w:rsidR="009B57BB" w:rsidRDefault="009B57BB" w:rsidP="00A42C7F">
      <w:pPr>
        <w:pStyle w:val="Tekstpodstawowyzwciciem"/>
        <w:numPr>
          <w:ilvl w:val="0"/>
          <w:numId w:val="33"/>
        </w:numPr>
      </w:pPr>
      <w:r>
        <w:t>Model stanu i dane pomocnicze (</w:t>
      </w:r>
      <w:r w:rsidRPr="00A42C7F">
        <w:rPr>
          <w:i/>
          <w:iCs/>
        </w:rPr>
        <w:t>app.h</w:t>
      </w:r>
      <w:r>
        <w:t xml:space="preserve"> </w:t>
      </w:r>
      <w:r w:rsidR="00A42C7F">
        <w:t>/</w:t>
      </w:r>
      <w:r>
        <w:t xml:space="preserve"> </w:t>
      </w:r>
      <w:r w:rsidRPr="00A42C7F">
        <w:rPr>
          <w:i/>
          <w:iCs/>
        </w:rPr>
        <w:t>app.c</w:t>
      </w:r>
      <w:r>
        <w:t>)</w:t>
      </w:r>
    </w:p>
    <w:p w14:paraId="05933E00" w14:textId="700F4EFA" w:rsidR="009B57BB" w:rsidRDefault="009B57BB" w:rsidP="009B57BB">
      <w:pPr>
        <w:pStyle w:val="Tekstpodstawowyzwciciem"/>
      </w:pPr>
      <w:r>
        <w:t xml:space="preserve">W pliku nagłówkowym </w:t>
      </w:r>
      <w:r w:rsidRPr="00A42C7F">
        <w:rPr>
          <w:i/>
          <w:iCs/>
        </w:rPr>
        <w:t>app.h</w:t>
      </w:r>
      <w:r>
        <w:t xml:space="preserve"> zdefiniowano </w:t>
      </w:r>
      <w:r w:rsidR="00AE53AE">
        <w:t>typ wyliczeniowy</w:t>
      </w:r>
      <w:r>
        <w:t xml:space="preserve"> </w:t>
      </w:r>
      <w:r w:rsidRPr="00A42C7F">
        <w:rPr>
          <w:i/>
          <w:iCs/>
        </w:rPr>
        <w:t>AppState</w:t>
      </w:r>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r w:rsidR="009B57BB" w:rsidRPr="009B57BB">
        <w:rPr>
          <w:lang w:val="en-US"/>
        </w:rPr>
        <w:t xml:space="preserve">ekran powitalny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główne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r w:rsidR="009B57BB" w:rsidRPr="009B57BB">
        <w:rPr>
          <w:lang w:val="en-US"/>
        </w:rPr>
        <w:t xml:space="preserve">ekran legendy symboli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lastRenderedPageBreak/>
        <w:t xml:space="preserve">- </w:t>
      </w:r>
      <w:r w:rsidR="009B57BB" w:rsidRPr="009B57BB">
        <w:rPr>
          <w:lang w:val="en-US"/>
        </w:rPr>
        <w:t xml:space="preserve">uruchomiona lekcja utworu </w:t>
      </w:r>
      <w:r w:rsidR="009B57BB" w:rsidRPr="00A42C7F">
        <w:rPr>
          <w:i/>
          <w:iCs/>
          <w:lang w:val="en-US"/>
        </w:rPr>
        <w:t>APP_STATE_LESSON_SONG</w:t>
      </w:r>
      <w:r w:rsidR="009B57BB" w:rsidRPr="009B57BB">
        <w:rPr>
          <w:lang w:val="en-US"/>
        </w:rPr>
        <w:t xml:space="preserve"> lub akordów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r w:rsidRPr="00A42C7F">
        <w:rPr>
          <w:i/>
          <w:iCs/>
        </w:rPr>
        <w:t>app.c</w:t>
      </w:r>
      <w:r>
        <w:t xml:space="preserve"> stan aplikacji jest przechowywany w zmiennej statycznej </w:t>
      </w:r>
      <w:r w:rsidRPr="00A42C7F">
        <w:rPr>
          <w:i/>
          <w:iCs/>
        </w:rPr>
        <w:t>appState</w:t>
      </w:r>
      <w:r>
        <w:t>, a nawigacja po listach</w:t>
      </w:r>
      <w:r w:rsidR="00A42C7F">
        <w:t xml:space="preserve"> w danych stanach</w:t>
      </w:r>
      <w:r>
        <w:t xml:space="preserve"> realizowana jest przez indeksy: </w:t>
      </w:r>
      <w:r w:rsidRPr="00A42C7F">
        <w:rPr>
          <w:i/>
          <w:iCs/>
        </w:rPr>
        <w:t>mainMenuIndex</w:t>
      </w:r>
      <w:r>
        <w:t xml:space="preserve">, </w:t>
      </w:r>
      <w:r w:rsidRPr="00A42C7F">
        <w:rPr>
          <w:i/>
          <w:iCs/>
        </w:rPr>
        <w:t>songListIndex</w:t>
      </w:r>
      <w:r>
        <w:t xml:space="preserve"> oraz </w:t>
      </w:r>
      <w:r w:rsidRPr="00A42C7F">
        <w:rPr>
          <w:i/>
          <w:iCs/>
        </w:rPr>
        <w:t>chordPackIndex</w:t>
      </w:r>
      <w:r>
        <w:t xml:space="preserve">. Moduł korzysta ze wspólnej instancji LCD </w:t>
      </w:r>
      <w:r w:rsidRPr="00A42C7F">
        <w:rPr>
          <w:i/>
          <w:iCs/>
        </w:rPr>
        <w:t>extern GroveLCD_t lcd</w:t>
      </w:r>
      <w:r>
        <w:t xml:space="preserve">, inicjalizowanej wcześniej w </w:t>
      </w:r>
      <w:r w:rsidRPr="00A42C7F">
        <w:rPr>
          <w:i/>
          <w:iCs/>
        </w:rPr>
        <w:t>main.c</w:t>
      </w:r>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r w:rsidR="009B57BB" w:rsidRPr="00A42C7F">
        <w:rPr>
          <w:i/>
          <w:iCs/>
        </w:rPr>
        <w:t>app.c</w:t>
      </w:r>
      <w:r w:rsidR="009B57BB">
        <w:t xml:space="preserve"> zawiera zestaw funkcji renderujących poszczególne ekrany: </w:t>
      </w:r>
      <w:r w:rsidR="009B57BB" w:rsidRPr="00A42C7F">
        <w:rPr>
          <w:i/>
          <w:iCs/>
        </w:rPr>
        <w:t>DisplayWelcomeScreen()</w:t>
      </w:r>
      <w:r w:rsidR="009B57BB">
        <w:t xml:space="preserve">, </w:t>
      </w:r>
      <w:r w:rsidR="009B57BB" w:rsidRPr="00A42C7F">
        <w:rPr>
          <w:i/>
          <w:iCs/>
        </w:rPr>
        <w:t>DisplayMainMenu()</w:t>
      </w:r>
      <w:r w:rsidR="009B57BB">
        <w:t xml:space="preserve">, </w:t>
      </w:r>
      <w:r w:rsidR="009B57BB" w:rsidRPr="00A42C7F">
        <w:rPr>
          <w:i/>
          <w:iCs/>
        </w:rPr>
        <w:t>DisplaySongsList()</w:t>
      </w:r>
      <w:r w:rsidR="009B57BB">
        <w:t xml:space="preserve">, </w:t>
      </w:r>
      <w:r w:rsidR="009B57BB" w:rsidRPr="00A42C7F">
        <w:rPr>
          <w:i/>
          <w:iCs/>
        </w:rPr>
        <w:t>DisplayChordPacksList()</w:t>
      </w:r>
      <w:r w:rsidR="009B57BB">
        <w:t xml:space="preserve"> oraz </w:t>
      </w:r>
      <w:r w:rsidR="009B57BB" w:rsidRPr="00A42C7F">
        <w:rPr>
          <w:i/>
          <w:iCs/>
        </w:rPr>
        <w:t>DisplayNotesLegend()</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OK=Sel”).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t>Obsługa przycisków i przejścia pomiędzy stanami (</w:t>
      </w:r>
      <w:r w:rsidRPr="00A42C7F">
        <w:rPr>
          <w:i/>
          <w:iCs/>
        </w:rPr>
        <w:t>App_Update</w:t>
      </w:r>
      <w:r>
        <w:t>)</w:t>
      </w:r>
    </w:p>
    <w:p w14:paraId="77185BED" w14:textId="77777777" w:rsidR="00A42C7F" w:rsidRDefault="009B57BB" w:rsidP="009B57BB">
      <w:pPr>
        <w:pStyle w:val="Tekstpodstawowyzwciciem"/>
      </w:pPr>
      <w:r>
        <w:t>Centralną funkcją modułu jest</w:t>
      </w:r>
      <w:r w:rsidR="00A42C7F">
        <w:t xml:space="preserve"> funkcja</w:t>
      </w:r>
      <w:r>
        <w:t xml:space="preserve"> </w:t>
      </w:r>
      <w:r w:rsidRPr="00A42C7F">
        <w:rPr>
          <w:i/>
          <w:iCs/>
        </w:rPr>
        <w:t>App_Update()</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r w:rsidRPr="00AE53AE">
        <w:rPr>
          <w:i/>
          <w:iCs/>
        </w:rPr>
        <w:t>Button_WasPressed()</w:t>
      </w:r>
      <w:r w:rsidRPr="00AE53AE">
        <w:t xml:space="preserve">, a następnie </w:t>
      </w:r>
      <w:r>
        <w:t xml:space="preserve">– zależnie </w:t>
      </w:r>
      <w:r w:rsidRPr="00AE53AE">
        <w:t xml:space="preserve">od stanu </w:t>
      </w:r>
      <w:r w:rsidRPr="00AE53AE">
        <w:rPr>
          <w:i/>
          <w:iCs/>
        </w:rPr>
        <w:t>AppState</w:t>
      </w:r>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lastRenderedPageBreak/>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670E8F">
        <w:rPr>
          <w:i/>
          <w:iCs/>
        </w:rPr>
        <w:t>LESSON_INPUT_BTN_*</w:t>
      </w:r>
      <w:r w:rsidR="00AE53AE" w:rsidRPr="00AE53AE">
        <w:t xml:space="preserve"> i przekazywane do</w:t>
      </w:r>
      <w:r w:rsidR="00AE53AE">
        <w:t xml:space="preserve"> silnika lekcji z wykorzystaniem</w:t>
      </w:r>
      <w:r w:rsidR="00AE53AE" w:rsidRPr="00AE53AE">
        <w:t xml:space="preserve"> </w:t>
      </w:r>
      <w:r w:rsidR="00AE53AE" w:rsidRPr="00AE53AE">
        <w:rPr>
          <w:i/>
          <w:iCs/>
        </w:rPr>
        <w:t>Lesson_HandleInput()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r w:rsidRPr="00833AEC">
        <w:rPr>
          <w:i/>
          <w:iCs/>
        </w:rPr>
        <w:t>Lesson_IsActive()</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drawing>
          <wp:inline distT="0" distB="0" distL="0" distR="0" wp14:anchorId="30AC7A53" wp14:editId="7516478A">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6">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474038DA" w:rsidR="009B57BB" w:rsidRPr="00833AEC" w:rsidRDefault="00833AEC" w:rsidP="00833AEC">
      <w:pPr>
        <w:pStyle w:val="Legenda"/>
        <w:jc w:val="center"/>
        <w:rPr>
          <w:i/>
          <w:iCs/>
        </w:rPr>
      </w:pPr>
      <w:bookmarkStart w:id="102" w:name="_Toc218271624"/>
      <w:r w:rsidRPr="00DF571D">
        <w:t xml:space="preserve">Rys. </w:t>
      </w:r>
      <w:r>
        <w:fldChar w:fldCharType="begin"/>
      </w:r>
      <w:r w:rsidRPr="00DF571D">
        <w:instrText xml:space="preserve"> SEQ Rys. \* ARABIC </w:instrText>
      </w:r>
      <w:r>
        <w:fldChar w:fldCharType="separate"/>
      </w:r>
      <w:r w:rsidR="00EA07CB">
        <w:rPr>
          <w:noProof/>
        </w:rPr>
        <w:t>26</w:t>
      </w:r>
      <w:r>
        <w:fldChar w:fldCharType="end"/>
      </w:r>
      <w:r w:rsidRPr="00833AEC">
        <w:t xml:space="preserve">.: </w:t>
      </w:r>
      <w:r w:rsidR="001F2CB6">
        <w:t>F</w:t>
      </w:r>
      <w:r w:rsidRPr="00833AEC">
        <w:t xml:space="preserve">ragment </w:t>
      </w:r>
      <w:r w:rsidRPr="00833AEC">
        <w:rPr>
          <w:i/>
          <w:iCs/>
        </w:rPr>
        <w:t>App_Update()</w:t>
      </w:r>
      <w:r w:rsidRPr="00833AEC">
        <w:t xml:space="preserve"> </w:t>
      </w:r>
      <w:r>
        <w:t xml:space="preserve">– obsługa przycisku RESET, </w:t>
      </w:r>
      <w:r>
        <w:rPr>
          <w:i/>
          <w:iCs/>
        </w:rPr>
        <w:t>źródło: opracowanie własne</w:t>
      </w:r>
      <w:bookmarkEnd w:id="102"/>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r w:rsidR="009B57BB" w:rsidRPr="00833AEC">
        <w:rPr>
          <w:i/>
          <w:iCs/>
          <w:lang w:val="en-US"/>
        </w:rPr>
        <w:t>Lesson_StartSong(&amp;songs[songListIndex])</w:t>
      </w:r>
      <w:r w:rsidR="009B57BB" w:rsidRPr="009B57BB">
        <w:rPr>
          <w:lang w:val="en-US"/>
        </w:rPr>
        <w:t xml:space="preserve"> dla utworów,</w:t>
      </w:r>
    </w:p>
    <w:p w14:paraId="3599BA54" w14:textId="26FDA390" w:rsidR="009B57BB" w:rsidRPr="009B57BB" w:rsidRDefault="00833AEC" w:rsidP="009B57BB">
      <w:pPr>
        <w:pStyle w:val="Tekstpodstawowyzwciciem"/>
        <w:rPr>
          <w:lang w:val="en-US"/>
        </w:rPr>
      </w:pPr>
      <w:r>
        <w:rPr>
          <w:lang w:val="en-US"/>
        </w:rPr>
        <w:t xml:space="preserve">- </w:t>
      </w:r>
      <w:r w:rsidR="009B57BB" w:rsidRPr="00833AEC">
        <w:rPr>
          <w:i/>
          <w:iCs/>
          <w:lang w:val="en-US"/>
        </w:rPr>
        <w:t>Lesson_StartChordExercise(&amp;chordPacks[chordPackIndex])</w:t>
      </w:r>
      <w:r w:rsidR="009B57BB" w:rsidRPr="009B57BB">
        <w:rPr>
          <w:lang w:val="en-US"/>
        </w:rPr>
        <w:t xml:space="preserve"> dla akordów.</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końcu </w:t>
      </w:r>
      <w:r w:rsidRPr="00833AEC">
        <w:rPr>
          <w:i/>
          <w:iCs/>
        </w:rPr>
        <w:t>App_Update()</w:t>
      </w:r>
      <w:r>
        <w:t xml:space="preserve"> wykonywane jest także cykliczne wywołanie </w:t>
      </w:r>
      <w:r w:rsidRPr="00833AEC">
        <w:rPr>
          <w:i/>
          <w:iCs/>
        </w:rPr>
        <w:t>Lesson_Update()</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103" w:name="_Toc218271731"/>
      <w:r w:rsidRPr="005A72E2">
        <w:t xml:space="preserve">Obsługa wejść użytkownika </w:t>
      </w:r>
      <w:r w:rsidRPr="005A72E2">
        <w:rPr>
          <w:i/>
          <w:iCs/>
        </w:rPr>
        <w:t>(button.c/.h)</w:t>
      </w:r>
      <w:bookmarkEnd w:id="103"/>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r w:rsidRPr="00642912">
        <w:rPr>
          <w:i/>
          <w:iCs/>
        </w:rPr>
        <w:t>button.c</w:t>
      </w:r>
      <w:r>
        <w:t xml:space="preserve"> oraz </w:t>
      </w:r>
      <w:r w:rsidRPr="00642912">
        <w:rPr>
          <w:i/>
          <w:iCs/>
        </w:rPr>
        <w:t>button.h</w:t>
      </w:r>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r>
        <w:t>debouncing) oraz z detekcją zbocza</w:t>
      </w:r>
      <w:r w:rsidR="00ED472A">
        <w:t xml:space="preserve"> stanu stabilnego</w:t>
      </w:r>
      <w:r w:rsidR="006F77B5">
        <w:t>. Dzięki takiemu rozwiązaniu uzyskano zdarzenie typu „press”,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r w:rsidRPr="00642912">
        <w:rPr>
          <w:i/>
          <w:iCs/>
        </w:rPr>
        <w:t>app.c</w:t>
      </w:r>
      <w:r>
        <w:t xml:space="preserve"> </w:t>
      </w:r>
      <w:r w:rsidR="00642912">
        <w:t>oraz</w:t>
      </w:r>
      <w:r>
        <w:t xml:space="preserve"> </w:t>
      </w:r>
      <w:r w:rsidRPr="00642912">
        <w:rPr>
          <w:i/>
          <w:iCs/>
        </w:rPr>
        <w:t>lesson.c</w:t>
      </w:r>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(internal pull-up)</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r w:rsidRPr="00642912">
        <w:rPr>
          <w:i/>
          <w:iCs/>
        </w:rPr>
        <w:t>button.h)</w:t>
      </w:r>
    </w:p>
    <w:p w14:paraId="65394E48" w14:textId="0B94F5C7" w:rsidR="00BE3E07" w:rsidRDefault="00642912" w:rsidP="00BE3E07">
      <w:pPr>
        <w:pStyle w:val="Tekstpodstawowyzwciciem"/>
      </w:pPr>
      <w:r>
        <w:lastRenderedPageBreak/>
        <w:t xml:space="preserve">Plik nagłówkowy </w:t>
      </w:r>
      <w:r w:rsidR="00BE3E07" w:rsidRPr="00642912">
        <w:rPr>
          <w:i/>
          <w:iCs/>
        </w:rPr>
        <w:t>button.h</w:t>
      </w:r>
      <w:r w:rsidR="00BE3E07">
        <w:t xml:space="preserve"> udostępnia trzy funkcje:</w:t>
      </w:r>
    </w:p>
    <w:p w14:paraId="72EAF6A3" w14:textId="4E6DC8D9" w:rsidR="00BE3E07" w:rsidRDefault="00642912" w:rsidP="00BE3E07">
      <w:pPr>
        <w:pStyle w:val="Tekstpodstawowyzwciciem"/>
      </w:pPr>
      <w:r>
        <w:t xml:space="preserve">- </w:t>
      </w:r>
      <w:r w:rsidR="00BE3E07" w:rsidRPr="00642912">
        <w:rPr>
          <w:i/>
          <w:iCs/>
        </w:rPr>
        <w:t>Button_Init()</w:t>
      </w:r>
      <w:r w:rsidR="00BE3E07">
        <w:t xml:space="preserve"> – inicjalizacja modułu oraz opcjonaln</w:t>
      </w:r>
      <w:r>
        <w:t>a</w:t>
      </w:r>
      <w:r w:rsidR="00BE3E07">
        <w:t xml:space="preserve"> konfiguracja GPIO jako </w:t>
      </w:r>
      <w:r>
        <w:t xml:space="preserve">tryb </w:t>
      </w:r>
      <w:r w:rsidR="00BE3E07">
        <w:t>input + pull-up,</w:t>
      </w:r>
    </w:p>
    <w:p w14:paraId="413C0235" w14:textId="6F94A31F" w:rsidR="00BE3E07" w:rsidRDefault="00642912" w:rsidP="00BE3E07">
      <w:pPr>
        <w:pStyle w:val="Tekstpodstawowyzwciciem"/>
      </w:pPr>
      <w:r>
        <w:t xml:space="preserve">- </w:t>
      </w:r>
      <w:r w:rsidR="00BE3E07" w:rsidRPr="00642912">
        <w:rPr>
          <w:i/>
          <w:iCs/>
        </w:rPr>
        <w:t>Button_Update()</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r w:rsidR="00BE3E07" w:rsidRPr="00642912">
        <w:rPr>
          <w:i/>
          <w:iCs/>
        </w:rPr>
        <w:t>Button_WasPressed(ButtonType button)</w:t>
      </w:r>
      <w:r w:rsidR="00BE3E07">
        <w:t xml:space="preserve"> – zwraca </w:t>
      </w:r>
      <w:r w:rsidR="00BE3E07" w:rsidRPr="00642912">
        <w:rPr>
          <w:i/>
          <w:iCs/>
        </w:rPr>
        <w:t>true</w:t>
      </w:r>
      <w:r w:rsidR="00BE3E07">
        <w:t xml:space="preserve"> tylko raz na fizyczne naciśnięcie (</w:t>
      </w:r>
      <w:r>
        <w:t xml:space="preserve">tzw. </w:t>
      </w:r>
      <w:r w:rsidR="00BE3E07">
        <w:t>one-shot),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enumerycznemu</w:t>
      </w:r>
      <w:r>
        <w:t xml:space="preserve"> </w:t>
      </w:r>
      <w:r w:rsidRPr="00642912">
        <w:rPr>
          <w:i/>
          <w:iCs/>
        </w:rPr>
        <w:t>ButtonType</w:t>
      </w:r>
      <w:r w:rsidR="00642912">
        <w:t xml:space="preserve">. </w:t>
      </w:r>
      <w:r w:rsidR="00642912" w:rsidRPr="00642912">
        <w:rPr>
          <w:lang w:val="en-US"/>
        </w:rPr>
        <w:t>Definiujemy</w:t>
      </w:r>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t>BUTTON_OK</w:t>
      </w:r>
      <w:r w:rsidR="00642912" w:rsidRPr="00642912">
        <w:rPr>
          <w:i/>
          <w:iCs/>
          <w:lang w:val="en-US"/>
        </w:rPr>
        <w:t xml:space="preserve"> </w:t>
      </w:r>
      <w:r w:rsidR="00642912" w:rsidRPr="00642912">
        <w:rPr>
          <w:lang w:val="en-US"/>
        </w:rPr>
        <w:t xml:space="preserve">oraz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r w:rsidRPr="00B3462E">
        <w:t>Debouncing i wykrywanie zdarzenia „press” (</w:t>
      </w:r>
      <w:r w:rsidRPr="00B3462E">
        <w:rPr>
          <w:i/>
          <w:iCs/>
        </w:rPr>
        <w:t>button.c</w:t>
      </w:r>
      <w:r w:rsidRPr="00B3462E">
        <w:t>)</w:t>
      </w:r>
    </w:p>
    <w:p w14:paraId="1848E82F" w14:textId="3AE7A3DD" w:rsidR="00BE3E07" w:rsidRDefault="00BE3E07" w:rsidP="00BE3E07">
      <w:pPr>
        <w:pStyle w:val="Tekstpodstawowyzwciciem"/>
      </w:pPr>
      <w:r>
        <w:t xml:space="preserve">W </w:t>
      </w:r>
      <w:r w:rsidRPr="006F77B5">
        <w:rPr>
          <w:i/>
          <w:iCs/>
        </w:rPr>
        <w:t>button.c</w:t>
      </w:r>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r w:rsidR="00BE3E07" w:rsidRPr="006F77B5">
        <w:rPr>
          <w:i/>
          <w:iCs/>
        </w:rPr>
        <w:t>last_raw_level</w:t>
      </w:r>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r w:rsidR="00BE3E07" w:rsidRPr="006F77B5">
        <w:rPr>
          <w:i/>
          <w:iCs/>
        </w:rPr>
        <w:t>last_change_ms</w:t>
      </w:r>
      <w:r w:rsidR="00BE3E07">
        <w:t xml:space="preserve"> – czas ostatniej zmiany próbki</w:t>
      </w:r>
      <w:r w:rsidR="006F77B5">
        <w:t>, mierzony z wykorzystaniem</w:t>
      </w:r>
      <w:r w:rsidR="00BE3E07">
        <w:t xml:space="preserve"> </w:t>
      </w:r>
      <w:r w:rsidR="00BE3E07" w:rsidRPr="006F77B5">
        <w:rPr>
          <w:i/>
          <w:iCs/>
        </w:rPr>
        <w:t>HAL_GetTick()</w:t>
      </w:r>
      <w:r w:rsidR="006F77B5">
        <w:t>,</w:t>
      </w:r>
    </w:p>
    <w:p w14:paraId="789422BE" w14:textId="4C3B7767" w:rsidR="00BE3E07" w:rsidRDefault="00642912" w:rsidP="00BE3E07">
      <w:pPr>
        <w:pStyle w:val="Tekstpodstawowyzwciciem"/>
      </w:pPr>
      <w:r>
        <w:t xml:space="preserve">- </w:t>
      </w:r>
      <w:r w:rsidR="00BE3E07" w:rsidRPr="006F77B5">
        <w:rPr>
          <w:i/>
          <w:iCs/>
        </w:rPr>
        <w:t>stable_level</w:t>
      </w:r>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r w:rsidR="00BE3E07" w:rsidRPr="006F77B5">
        <w:rPr>
          <w:i/>
          <w:iCs/>
        </w:rPr>
        <w:t>pressed_event</w:t>
      </w:r>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r w:rsidRPr="009C5CC6">
        <w:rPr>
          <w:i/>
          <w:iCs/>
        </w:rPr>
        <w:t>Button_Update()</w:t>
      </w:r>
      <w:r w:rsidRPr="009C5CC6">
        <w:t xml:space="preserve"> iteruje po wszystkich przyciskach i dla każdego wywołuje </w:t>
      </w:r>
      <w:r w:rsidR="00BE3E07" w:rsidRPr="006F77B5">
        <w:rPr>
          <w:i/>
          <w:iCs/>
        </w:rPr>
        <w:t>read_raw()</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r w:rsidR="00ED472A" w:rsidRPr="00ED472A">
        <w:rPr>
          <w:i/>
          <w:iCs/>
        </w:rPr>
        <w:t>last_change_ms = now</w:t>
      </w:r>
      <w:r w:rsidR="009C5CC6">
        <w:rPr>
          <w:i/>
          <w:iCs/>
        </w:rPr>
        <w:t>.</w:t>
      </w:r>
    </w:p>
    <w:p w14:paraId="7E89698D" w14:textId="09DDC5E5" w:rsidR="00BE3E07" w:rsidRDefault="009C5CC6" w:rsidP="00BE3E07">
      <w:pPr>
        <w:pStyle w:val="Tekstpodstawowyzwciciem"/>
        <w:numPr>
          <w:ilvl w:val="0"/>
          <w:numId w:val="35"/>
        </w:numPr>
      </w:pPr>
      <w:r w:rsidRPr="009C5CC6">
        <w:lastRenderedPageBreak/>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r w:rsidRPr="009C5CC6">
        <w:rPr>
          <w:i/>
          <w:iCs/>
        </w:rPr>
        <w:t>stable_level</w:t>
      </w:r>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r w:rsidRPr="009C5CC6">
        <w:rPr>
          <w:i/>
          <w:iCs/>
        </w:rPr>
        <w:t>pressed_event</w:t>
      </w:r>
      <w:r>
        <w:t>.</w:t>
      </w:r>
      <w:r w:rsidR="009C5CC6">
        <w:t xml:space="preserve"> </w:t>
      </w:r>
    </w:p>
    <w:p w14:paraId="47ECCAB1" w14:textId="77777777" w:rsidR="009C5CC6" w:rsidRDefault="009C5CC6" w:rsidP="009C5CC6">
      <w:pPr>
        <w:pStyle w:val="Tekstpodstawowyzwciciem"/>
        <w:keepNext/>
      </w:pPr>
      <w:r>
        <w:rPr>
          <w:noProof/>
        </w:rPr>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7">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417F87E0" w:rsidR="009C5CC6" w:rsidRDefault="009C5CC6" w:rsidP="009C5CC6">
      <w:pPr>
        <w:pStyle w:val="Legenda"/>
        <w:jc w:val="center"/>
      </w:pPr>
      <w:bookmarkStart w:id="104" w:name="_Toc218271625"/>
      <w:r>
        <w:t xml:space="preserve">Rys. </w:t>
      </w:r>
      <w:fldSimple w:instr=" SEQ Rys. \* ARABIC ">
        <w:r w:rsidR="00EA07CB">
          <w:rPr>
            <w:noProof/>
          </w:rPr>
          <w:t>27</w:t>
        </w:r>
      </w:fldSimple>
      <w:r>
        <w:t>.: Funkcja</w:t>
      </w:r>
      <w:r w:rsidRPr="009C5CC6">
        <w:t xml:space="preserve"> </w:t>
      </w:r>
      <w:r w:rsidRPr="009C5CC6">
        <w:rPr>
          <w:i/>
          <w:iCs/>
        </w:rPr>
        <w:t>Button_Update()</w:t>
      </w:r>
      <w:r w:rsidRPr="009C5CC6">
        <w:t xml:space="preserve"> –</w:t>
      </w:r>
      <w:r>
        <w:t xml:space="preserve"> implementacja generacji zdarzenia typu press, </w:t>
      </w:r>
      <w:r w:rsidRPr="009C5CC6">
        <w:rPr>
          <w:i/>
          <w:iCs/>
        </w:rPr>
        <w:t>źródło: opracowanie własne</w:t>
      </w:r>
      <w:bookmarkEnd w:id="104"/>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r w:rsidRPr="00B3462E">
        <w:rPr>
          <w:i/>
          <w:iCs/>
        </w:rPr>
        <w:t>Button_WasPressed</w:t>
      </w:r>
      <w:r w:rsidRPr="00B3462E">
        <w:t>)</w:t>
      </w:r>
    </w:p>
    <w:p w14:paraId="11F1CD24" w14:textId="29484C66" w:rsidR="00E13B0D" w:rsidRDefault="00BE3E07" w:rsidP="00E13B0D">
      <w:pPr>
        <w:pStyle w:val="Tekstpodstawowyzwciciem"/>
      </w:pPr>
      <w:r w:rsidRPr="00642912">
        <w:rPr>
          <w:i/>
          <w:iCs/>
        </w:rPr>
        <w:t>Button_WasPressed()</w:t>
      </w:r>
      <w:r>
        <w:t xml:space="preserve"> realizuje model zdarzeniowy</w:t>
      </w:r>
      <w:r w:rsidR="00642912">
        <w:t>, zatem</w:t>
      </w:r>
      <w:r>
        <w:t xml:space="preserve"> jeśli </w:t>
      </w:r>
      <w:r w:rsidRPr="00642912">
        <w:rPr>
          <w:i/>
          <w:iCs/>
        </w:rPr>
        <w:t>pressed_event</w:t>
      </w:r>
      <w:r>
        <w:t xml:space="preserve"> jest ustawione,</w:t>
      </w:r>
      <w:r w:rsidR="00642912">
        <w:t xml:space="preserve"> to</w:t>
      </w:r>
      <w:r>
        <w:t xml:space="preserve"> funkcja zwraca </w:t>
      </w:r>
      <w:r w:rsidRPr="00642912">
        <w:rPr>
          <w:i/>
          <w:iCs/>
        </w:rPr>
        <w:t>true</w:t>
      </w:r>
      <w:r>
        <w:t xml:space="preserve"> i natychmiast zeruje flagę. W praktyce oznacza to, że</w:t>
      </w:r>
      <w:r w:rsidR="00642912">
        <w:t xml:space="preserve"> w </w:t>
      </w:r>
      <w:r w:rsidRPr="00642912">
        <w:rPr>
          <w:i/>
          <w:iCs/>
        </w:rPr>
        <w:t>main.c</w:t>
      </w:r>
      <w:r>
        <w:t xml:space="preserve"> </w:t>
      </w:r>
      <w:r w:rsidR="00642912">
        <w:t xml:space="preserve">konieczne jest </w:t>
      </w:r>
      <w:r>
        <w:t>wywoł</w:t>
      </w:r>
      <w:r w:rsidR="00642912">
        <w:t>ywanie funkcji</w:t>
      </w:r>
      <w:r>
        <w:t xml:space="preserve"> </w:t>
      </w:r>
      <w:r w:rsidRPr="00642912">
        <w:rPr>
          <w:i/>
          <w:iCs/>
        </w:rPr>
        <w:t>Button_Update()</w:t>
      </w:r>
      <w:r>
        <w:t xml:space="preserve"> cyklicznie,</w:t>
      </w:r>
      <w:r w:rsidR="00642912">
        <w:t xml:space="preserve"> natomiast </w:t>
      </w:r>
      <w:r w:rsidRPr="00642912">
        <w:rPr>
          <w:i/>
          <w:iCs/>
        </w:rPr>
        <w:lastRenderedPageBreak/>
        <w:t>app.c</w:t>
      </w:r>
      <w:r>
        <w:t xml:space="preserve"> </w:t>
      </w:r>
      <w:r w:rsidR="00642912">
        <w:t>oraz</w:t>
      </w:r>
      <w:r>
        <w:t xml:space="preserve"> </w:t>
      </w:r>
      <w:r w:rsidRPr="00642912">
        <w:rPr>
          <w:i/>
          <w:iCs/>
        </w:rPr>
        <w:t>lesson.c</w:t>
      </w:r>
      <w:r>
        <w:t xml:space="preserve"> </w:t>
      </w:r>
      <w:r w:rsidR="00ED472A" w:rsidRPr="00ED472A">
        <w:t>mogą sprawdzać zdarzenia bez obawy o wielokrotne zliczenie pojedynczego przytrzymania przycisku.</w:t>
      </w:r>
    </w:p>
    <w:p w14:paraId="04952A87" w14:textId="77777777" w:rsidR="00ED472A" w:rsidRDefault="00ED472A" w:rsidP="00E13B0D">
      <w:pPr>
        <w:pStyle w:val="Tekstpodstawowyzwciciem"/>
      </w:pPr>
    </w:p>
    <w:p w14:paraId="7E930A45" w14:textId="78BBC6D1" w:rsidR="00E13B0D" w:rsidRDefault="005A72E2" w:rsidP="00E13B0D">
      <w:pPr>
        <w:pStyle w:val="Nagwek3"/>
        <w:rPr>
          <w:i/>
          <w:iCs/>
        </w:rPr>
      </w:pPr>
      <w:bookmarkStart w:id="105" w:name="_Toc218271732"/>
      <w:r w:rsidRPr="005A72E2">
        <w:t xml:space="preserve">Sterownik wyświetlacza LCD </w:t>
      </w:r>
      <w:r w:rsidRPr="005A72E2">
        <w:rPr>
          <w:i/>
          <w:iCs/>
        </w:rPr>
        <w:t>(grove_lcd16x2_i2c.c/.h)</w:t>
      </w:r>
      <w:bookmarkEnd w:id="105"/>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wyświetlacza Grove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r w:rsidRPr="00C714FF">
        <w:rPr>
          <w:lang w:val="en-US"/>
        </w:rPr>
        <w:t>Interfejs modułu</w:t>
      </w:r>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6B4B52">
      <w:pPr>
        <w:pStyle w:val="Tekstpodstawowyzwciciem"/>
        <w:jc w:val="left"/>
      </w:pPr>
      <w:r>
        <w:t xml:space="preserve">- </w:t>
      </w:r>
      <w:r w:rsidR="00DF571D" w:rsidRPr="00C714FF">
        <w:rPr>
          <w:i/>
          <w:iCs/>
        </w:rPr>
        <w:t>GroveLCD_Init()</w:t>
      </w:r>
      <w:r w:rsidR="00DF571D">
        <w:t xml:space="preserve"> – inicjalizacja LCD,</w:t>
      </w:r>
    </w:p>
    <w:p w14:paraId="6D55E4B0" w14:textId="4246F7CC" w:rsidR="00DF571D" w:rsidRDefault="00C714FF" w:rsidP="006B4B52">
      <w:pPr>
        <w:pStyle w:val="Tekstpodstawowyzwciciem"/>
        <w:jc w:val="left"/>
      </w:pPr>
      <w:r>
        <w:t xml:space="preserve">- </w:t>
      </w:r>
      <w:bookmarkStart w:id="106" w:name="_Hlk218257448"/>
      <w:r w:rsidR="00DF571D" w:rsidRPr="00C714FF">
        <w:rPr>
          <w:i/>
          <w:iCs/>
        </w:rPr>
        <w:t>GroveLCD_Clear()</w:t>
      </w:r>
      <w:r w:rsidR="00DF571D">
        <w:t xml:space="preserve">, </w:t>
      </w:r>
      <w:bookmarkEnd w:id="106"/>
      <w:r w:rsidR="00DF571D" w:rsidRPr="00C714FF">
        <w:rPr>
          <w:i/>
          <w:iCs/>
        </w:rPr>
        <w:t>GroveLCD_SetCursor()</w:t>
      </w:r>
      <w:r w:rsidR="00DF571D">
        <w:t xml:space="preserve"> – podstawowa obsługa ekran</w:t>
      </w:r>
      <w:r>
        <w:t xml:space="preserve">u (czyszczenie i ustawianie kursora), </w:t>
      </w:r>
    </w:p>
    <w:p w14:paraId="2DE5A084" w14:textId="0D51598B" w:rsidR="00DF571D" w:rsidRDefault="00C714FF" w:rsidP="006B4B52">
      <w:pPr>
        <w:pStyle w:val="Tekstpodstawowyzwciciem"/>
        <w:jc w:val="left"/>
      </w:pPr>
      <w:r>
        <w:t xml:space="preserve">- </w:t>
      </w:r>
      <w:r w:rsidR="00DF571D" w:rsidRPr="00C714FF">
        <w:rPr>
          <w:i/>
          <w:iCs/>
        </w:rPr>
        <w:t>GroveLCD_WriteChar()</w:t>
      </w:r>
      <w:r>
        <w:t xml:space="preserve">, </w:t>
      </w:r>
      <w:r w:rsidR="00DF571D" w:rsidRPr="00C714FF">
        <w:rPr>
          <w:i/>
          <w:iCs/>
        </w:rPr>
        <w:t>GroveLCD_Print()</w:t>
      </w:r>
      <w:r w:rsidR="00DF571D">
        <w:t xml:space="preserve"> – wypisywanie znaków i tekstu,</w:t>
      </w:r>
    </w:p>
    <w:p w14:paraId="5D4BBDD2" w14:textId="4781DB0C" w:rsidR="00DF571D" w:rsidRDefault="00C714FF" w:rsidP="006B4B52">
      <w:pPr>
        <w:pStyle w:val="Tekstpodstawowyzwciciem"/>
        <w:jc w:val="left"/>
      </w:pPr>
      <w:r>
        <w:t xml:space="preserve">- </w:t>
      </w:r>
      <w:r w:rsidR="00DF571D" w:rsidRPr="00C714FF">
        <w:rPr>
          <w:i/>
          <w:iCs/>
        </w:rPr>
        <w:t>GroveLCD_CreateChar()</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8">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704B4EC3" w:rsidR="00C714FF" w:rsidRPr="00C714FF" w:rsidRDefault="00C714FF" w:rsidP="00C714FF">
      <w:pPr>
        <w:pStyle w:val="Legenda"/>
        <w:jc w:val="center"/>
      </w:pPr>
      <w:bookmarkStart w:id="107" w:name="_Toc218271626"/>
      <w:r>
        <w:t xml:space="preserve">Rys. </w:t>
      </w:r>
      <w:fldSimple w:instr=" SEQ Rys. \* ARABIC ">
        <w:r w:rsidR="00EA07CB">
          <w:rPr>
            <w:noProof/>
          </w:rPr>
          <w:t>28</w:t>
        </w:r>
      </w:fldSimple>
      <w:r>
        <w:t xml:space="preserve">.: Fragment pliku </w:t>
      </w:r>
      <w:r w:rsidRPr="00C714FF">
        <w:rPr>
          <w:i/>
          <w:iCs/>
        </w:rPr>
        <w:t>grove_lcd16x2_i2c.c</w:t>
      </w:r>
      <w:r>
        <w:t xml:space="preserve">, funkcje wysyłające komendy oraz dane, </w:t>
      </w:r>
      <w:r>
        <w:rPr>
          <w:i/>
          <w:iCs/>
        </w:rPr>
        <w:t>źródło: opracowanie własne</w:t>
      </w:r>
      <w:bookmarkEnd w:id="107"/>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r w:rsidRPr="00C1020B">
        <w:rPr>
          <w:i/>
          <w:iCs/>
        </w:rPr>
        <w:t>GroveLCD_Init()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 xml:space="preserve">W sterowniku nie jest odczytywana flaga zajętości kontrolera LCD (busy flag), dlatego w miejscach wymagających dłuższego czasu wykonania po stronie wyświetlacza </w:t>
      </w:r>
      <w:r>
        <w:t>– w</w:t>
      </w:r>
      <w:r w:rsidRPr="00C1020B">
        <w:t xml:space="preserve"> szczególności dla operacji </w:t>
      </w:r>
      <w:r w:rsidRPr="00C1020B">
        <w:rPr>
          <w:i/>
          <w:iCs/>
        </w:rPr>
        <w:t>GroveLCD_Clear()</w:t>
      </w:r>
      <w:r w:rsidRPr="00C1020B">
        <w:t xml:space="preserve"> i </w:t>
      </w:r>
      <w:r w:rsidRPr="00C1020B">
        <w:rPr>
          <w:i/>
          <w:iCs/>
        </w:rPr>
        <w:t>GroveLCD_Home()</w:t>
      </w:r>
      <w:r w:rsidRPr="00C1020B">
        <w:t xml:space="preserve"> </w:t>
      </w:r>
      <w:r>
        <w:t xml:space="preserve">– zastosowano </w:t>
      </w:r>
      <w:r w:rsidRPr="00C1020B">
        <w:t>krótkie opóźnienia czasowe</w:t>
      </w:r>
      <w:r>
        <w:t xml:space="preserve"> </w:t>
      </w:r>
      <w:r w:rsidRPr="00C1020B">
        <w:rPr>
          <w:i/>
          <w:iCs/>
        </w:rPr>
        <w:t>HAL_Delay()</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r w:rsidRPr="00C714FF">
        <w:rPr>
          <w:i/>
          <w:iCs/>
        </w:rPr>
        <w:t>GroveLCD_CreateChar()</w:t>
      </w:r>
      <w:r>
        <w:t xml:space="preserve"> zapisuje do pamięci CGRAM 8-bajtowy wzorzec znaku (</w:t>
      </w:r>
      <w:r w:rsidR="00C714FF">
        <w:t xml:space="preserve">dostępne </w:t>
      </w:r>
      <w:r>
        <w:t>sloty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108" w:name="_Toc218271733"/>
      <w:r w:rsidRPr="00335F06">
        <w:t xml:space="preserve">Zasoby danych aplikacji (utwory i akordy) oraz mapowanie nut </w:t>
      </w:r>
      <w:r w:rsidR="005A72E2" w:rsidRPr="005A72E2">
        <w:rPr>
          <w:i/>
          <w:iCs/>
        </w:rPr>
        <w:t>(songs.c/.h, chords.c/.h, notes.c/.h)</w:t>
      </w:r>
      <w:bookmarkEnd w:id="108"/>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r w:rsidRPr="00D16144">
        <w:rPr>
          <w:i/>
          <w:iCs/>
        </w:rPr>
        <w:t>songs.c/.h</w:t>
      </w:r>
      <w:r>
        <w:t xml:space="preserve">, </w:t>
      </w:r>
      <w:r w:rsidRPr="00D16144">
        <w:rPr>
          <w:i/>
          <w:iCs/>
        </w:rPr>
        <w:t>chords.c/.h</w:t>
      </w:r>
      <w:r>
        <w:t xml:space="preserve"> oraz </w:t>
      </w:r>
      <w:r w:rsidRPr="00D16144">
        <w:rPr>
          <w:i/>
          <w:iCs/>
        </w:rPr>
        <w:t>notes.c/.h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r w:rsidRPr="00D16144">
        <w:rPr>
          <w:i/>
          <w:iCs/>
        </w:rPr>
        <w:t>app.c</w:t>
      </w:r>
      <w:r>
        <w:t xml:space="preserve"> oraz silnik lekcji </w:t>
      </w:r>
      <w:r w:rsidRPr="00D16144">
        <w:rPr>
          <w:i/>
          <w:iCs/>
        </w:rPr>
        <w:t>lesson.c</w:t>
      </w:r>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r w:rsidRPr="00D16144">
        <w:rPr>
          <w:i/>
          <w:iCs/>
        </w:rPr>
        <w:t>songs.c/.h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r w:rsidRPr="00D16144">
        <w:rPr>
          <w:i/>
          <w:iCs/>
        </w:rPr>
        <w:t>app.c</w:t>
      </w:r>
      <w:r>
        <w:t xml:space="preserve"> do listy wyboru oraz przez </w:t>
      </w:r>
      <w:r w:rsidRPr="00D16144">
        <w:rPr>
          <w:i/>
          <w:iCs/>
        </w:rPr>
        <w:t>lesson.c</w:t>
      </w:r>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r w:rsidRPr="00D16144">
        <w:rPr>
          <w:i/>
          <w:iCs/>
        </w:rPr>
        <w:t>chords.c/.h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 xml:space="preserve">W trybie CHORDS dopasowanie odbywa się po klasie wysokości (pitch class), dlatego dane akordów są interpretowane przez </w:t>
      </w:r>
      <w:r w:rsidRPr="00D16144">
        <w:rPr>
          <w:i/>
          <w:iCs/>
        </w:rPr>
        <w:t>lesson.c</w:t>
      </w:r>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r w:rsidRPr="00D16144">
        <w:rPr>
          <w:i/>
          <w:iCs/>
        </w:rPr>
        <w:t>notes.c/.h</w:t>
      </w:r>
      <w:r>
        <w:t>)</w:t>
      </w:r>
    </w:p>
    <w:p w14:paraId="1F29F2F9" w14:textId="77777777" w:rsidR="00335F06" w:rsidRDefault="00D16144" w:rsidP="00335F06">
      <w:pPr>
        <w:pStyle w:val="Tekstpodstawowyzwciciem"/>
      </w:pPr>
      <w:r>
        <w:t xml:space="preserve">Ostatni moduł </w:t>
      </w:r>
      <w:r w:rsidRPr="00D16144">
        <w:rPr>
          <w:i/>
          <w:iCs/>
        </w:rPr>
        <w:t>notes.c/.h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r w:rsidRPr="00263169">
        <w:rPr>
          <w:i/>
          <w:iCs/>
        </w:rPr>
        <w:t>notes.c/.h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6DB4B533" w:rsidR="00E13B0D" w:rsidRDefault="009C5CC6" w:rsidP="009C5CC6">
      <w:pPr>
        <w:pStyle w:val="Nagwek1"/>
      </w:pPr>
      <w:r>
        <w:lastRenderedPageBreak/>
        <w:br/>
      </w:r>
      <w:bookmarkStart w:id="109" w:name="_Toc218271734"/>
      <w:del w:id="110" w:author="Jacek Kołodziej" w:date="2026-01-06T22:38:00Z" w16du:dateUtc="2026-01-06T21:38:00Z">
        <w:r w:rsidDel="00F16364">
          <w:delText>Wynik działania układu</w:delText>
        </w:r>
      </w:del>
      <w:bookmarkEnd w:id="109"/>
      <w:ins w:id="111" w:author="Jacek Kołodziej" w:date="2026-01-06T22:38:00Z" w16du:dateUtc="2026-01-06T21:38:00Z">
        <w:r w:rsidR="00F16364">
          <w:t xml:space="preserve">Walidacja / testowanie etc. </w:t>
        </w:r>
      </w:ins>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112" w:name="_Toc218271735"/>
      <w:r>
        <w:t>Uruchomienie urządzenia</w:t>
      </w:r>
      <w:bookmarkEnd w:id="112"/>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6B0A567E" w:rsidR="00950C58" w:rsidRPr="0068132C" w:rsidRDefault="0068132C" w:rsidP="0068132C">
      <w:pPr>
        <w:pStyle w:val="Legenda"/>
        <w:jc w:val="center"/>
      </w:pPr>
      <w:bookmarkStart w:id="113" w:name="_Toc218271627"/>
      <w:r>
        <w:t xml:space="preserve">Rys. </w:t>
      </w:r>
      <w:fldSimple w:instr=" SEQ Rys. \* ARABIC ">
        <w:r w:rsidR="00EA07CB">
          <w:rPr>
            <w:noProof/>
          </w:rPr>
          <w:t>29</w:t>
        </w:r>
      </w:fldSimple>
      <w:r>
        <w:t xml:space="preserve">.: Ekran startowy urządzenia, </w:t>
      </w:r>
      <w:r>
        <w:rPr>
          <w:i/>
          <w:iCs/>
        </w:rPr>
        <w:t>źródło: opracowanie własne</w:t>
      </w:r>
      <w:bookmarkEnd w:id="113"/>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114" w:name="_Toc218271736"/>
      <w:r>
        <w:t>Menu główne i nawigacja</w:t>
      </w:r>
      <w:bookmarkEnd w:id="114"/>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16EBFD3D" w:rsidR="00950C58" w:rsidRPr="0068132C" w:rsidRDefault="0068132C" w:rsidP="0068132C">
      <w:pPr>
        <w:pStyle w:val="Legenda"/>
        <w:jc w:val="center"/>
      </w:pPr>
      <w:bookmarkStart w:id="115" w:name="_Toc218271628"/>
      <w:r>
        <w:t xml:space="preserve">Rys. </w:t>
      </w:r>
      <w:fldSimple w:instr=" SEQ Rys. \* ARABIC ">
        <w:r w:rsidR="00EA07CB">
          <w:rPr>
            <w:noProof/>
          </w:rPr>
          <w:t>30</w:t>
        </w:r>
      </w:fldSimple>
      <w:r>
        <w:t xml:space="preserve">.: Menu główne interfejsu użytkownika, </w:t>
      </w:r>
      <w:r>
        <w:rPr>
          <w:i/>
          <w:iCs/>
        </w:rPr>
        <w:t>źródło: opracowanie własne</w:t>
      </w:r>
      <w:bookmarkEnd w:id="115"/>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116" w:name="_Toc218271737"/>
      <w:r>
        <w:t>Legenda symboli</w:t>
      </w:r>
      <w:bookmarkEnd w:id="116"/>
    </w:p>
    <w:p w14:paraId="6E0B385A" w14:textId="07DBEE17" w:rsidR="00950C58" w:rsidRDefault="00950C58" w:rsidP="00950C58">
      <w:pPr>
        <w:pStyle w:val="Tekstpodstawowyzwciciem"/>
      </w:pPr>
      <w:r>
        <w:t>Po wybraniu pozycji „</w:t>
      </w:r>
      <w:r w:rsidR="00D339EC">
        <w:t>Icons</w:t>
      </w:r>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60D9E3B9" w:rsidR="00950C58" w:rsidRPr="0068132C" w:rsidRDefault="0068132C" w:rsidP="0068132C">
      <w:pPr>
        <w:pStyle w:val="Legenda"/>
        <w:jc w:val="center"/>
      </w:pPr>
      <w:bookmarkStart w:id="117" w:name="_Toc218271629"/>
      <w:r>
        <w:t xml:space="preserve">Rys. </w:t>
      </w:r>
      <w:fldSimple w:instr=" SEQ Rys. \* ARABIC ">
        <w:r w:rsidR="00EA07CB">
          <w:rPr>
            <w:noProof/>
          </w:rPr>
          <w:t>31</w:t>
        </w:r>
      </w:fldSimple>
      <w:r>
        <w:t xml:space="preserve">.: Ekran legendy symboli, </w:t>
      </w:r>
      <w:r>
        <w:rPr>
          <w:i/>
          <w:iCs/>
        </w:rPr>
        <w:t>źródło: opracowanie własne</w:t>
      </w:r>
      <w:bookmarkEnd w:id="117"/>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118" w:name="_Toc218271738"/>
      <w:r>
        <w:t>Tryb nauki SONG</w:t>
      </w:r>
      <w:bookmarkEnd w:id="118"/>
    </w:p>
    <w:p w14:paraId="75472932" w14:textId="0336FEF6" w:rsidR="00950C58" w:rsidRDefault="00950C58" w:rsidP="00950C58">
      <w:pPr>
        <w:pStyle w:val="Tekstpodstawowyzwciciem"/>
      </w:pPr>
      <w:r>
        <w:t xml:space="preserve">Po wybraniu pozycji „Songs”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lastRenderedPageBreak/>
        <w:drawing>
          <wp:inline distT="0" distB="0" distL="0" distR="0" wp14:anchorId="19D23E33" wp14:editId="57533BDA">
            <wp:extent cx="5399405" cy="3124835"/>
            <wp:effectExtent l="0" t="0" r="0" b="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399405" cy="3124835"/>
                    </a:xfrm>
                    <a:prstGeom prst="rect">
                      <a:avLst/>
                    </a:prstGeom>
                  </pic:spPr>
                </pic:pic>
              </a:graphicData>
            </a:graphic>
          </wp:inline>
        </w:drawing>
      </w:r>
    </w:p>
    <w:p w14:paraId="46045129" w14:textId="29E6C902" w:rsidR="00950C58" w:rsidRPr="0068132C" w:rsidRDefault="0068132C" w:rsidP="0068132C">
      <w:pPr>
        <w:pStyle w:val="Legenda"/>
        <w:jc w:val="center"/>
      </w:pPr>
      <w:bookmarkStart w:id="119" w:name="_Toc218271630"/>
      <w:r>
        <w:t xml:space="preserve">Rys. </w:t>
      </w:r>
      <w:fldSimple w:instr=" SEQ Rys. \* ARABIC ">
        <w:r w:rsidR="00EA07CB">
          <w:rPr>
            <w:noProof/>
          </w:rPr>
          <w:t>32</w:t>
        </w:r>
      </w:fldSimple>
      <w:r>
        <w:t xml:space="preserve">.: Lista utworów w trybie SONG, </w:t>
      </w:r>
      <w:r>
        <w:rPr>
          <w:i/>
          <w:iCs/>
        </w:rPr>
        <w:t>źródło: opracowanie własne</w:t>
      </w:r>
      <w:bookmarkEnd w:id="119"/>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lastRenderedPageBreak/>
        <w:drawing>
          <wp:inline distT="0" distB="0" distL="0" distR="0" wp14:anchorId="3A45407F" wp14:editId="6506F789">
            <wp:extent cx="5399405" cy="2882900"/>
            <wp:effectExtent l="0" t="0" r="0"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2882900"/>
                    </a:xfrm>
                    <a:prstGeom prst="rect">
                      <a:avLst/>
                    </a:prstGeom>
                  </pic:spPr>
                </pic:pic>
              </a:graphicData>
            </a:graphic>
          </wp:inline>
        </w:drawing>
      </w:r>
    </w:p>
    <w:p w14:paraId="3AD4C9F9" w14:textId="0801D87F" w:rsidR="00950C58" w:rsidRPr="0068132C" w:rsidRDefault="0068132C" w:rsidP="0068132C">
      <w:pPr>
        <w:pStyle w:val="Legenda"/>
        <w:jc w:val="center"/>
      </w:pPr>
      <w:bookmarkStart w:id="120" w:name="_Toc218271631"/>
      <w:r>
        <w:t xml:space="preserve">Rys. </w:t>
      </w:r>
      <w:fldSimple w:instr=" SEQ Rys. \* ARABIC ">
        <w:r w:rsidR="00EA07CB">
          <w:rPr>
            <w:noProof/>
          </w:rPr>
          <w:t>33</w:t>
        </w:r>
      </w:fldSimple>
      <w:r>
        <w:t xml:space="preserve">.: Ekran lekcji w trybie SONG (przykładowy krok), </w:t>
      </w:r>
      <w:r>
        <w:rPr>
          <w:i/>
          <w:iCs/>
        </w:rPr>
        <w:t>źródło: opracowanie własne</w:t>
      </w:r>
      <w:bookmarkEnd w:id="120"/>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121" w:name="_Toc218271739"/>
      <w:r>
        <w:t>Tryb nauki CHORDS</w:t>
      </w:r>
      <w:bookmarkEnd w:id="121"/>
    </w:p>
    <w:p w14:paraId="43A48A4E" w14:textId="739DCC1C" w:rsidR="00950C58" w:rsidRDefault="00D339EC" w:rsidP="0068132C">
      <w:pPr>
        <w:pStyle w:val="Tekstpodstawowyzwciciem"/>
      </w:pPr>
      <w:r>
        <w:t>Po wybraniu pozycji „Chords”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t>
      </w:r>
      <w:r w:rsidR="00950C58">
        <w:lastRenderedPageBreak/>
        <w:t>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6655D585" w:rsidR="00950C58" w:rsidRPr="0068132C" w:rsidRDefault="0068132C" w:rsidP="0068132C">
      <w:pPr>
        <w:pStyle w:val="Legenda"/>
        <w:jc w:val="center"/>
      </w:pPr>
      <w:bookmarkStart w:id="122" w:name="_Toc218271632"/>
      <w:r>
        <w:t xml:space="preserve">Rys. </w:t>
      </w:r>
      <w:fldSimple w:instr=" SEQ Rys. \* ARABIC ">
        <w:r w:rsidR="00EA07CB">
          <w:rPr>
            <w:noProof/>
          </w:rPr>
          <w:t>34</w:t>
        </w:r>
      </w:fldSimple>
      <w:r>
        <w:t xml:space="preserve">.: Ekran lekcji w trybie CHORDS (przykładowy krok), </w:t>
      </w:r>
      <w:r>
        <w:rPr>
          <w:i/>
          <w:iCs/>
        </w:rPr>
        <w:t>źródło: opracowanie własne</w:t>
      </w:r>
      <w:bookmarkEnd w:id="122"/>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23" w:name="_Toc218271740"/>
      <w:r>
        <w:t>Ekran podsumowania</w:t>
      </w:r>
      <w:bookmarkEnd w:id="123"/>
    </w:p>
    <w:p w14:paraId="30257BBE" w14:textId="65A5224A"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77777777" w:rsidR="00A6477C" w:rsidRDefault="00A6477C" w:rsidP="00A6477C">
      <w:pPr>
        <w:pStyle w:val="Tekstpodstawowyzwciciem"/>
        <w:keepNext/>
        <w:ind w:firstLine="0"/>
        <w:jc w:val="center"/>
      </w:pPr>
      <w:r>
        <w:rPr>
          <w:noProof/>
        </w:rPr>
        <w:lastRenderedPageBreak/>
        <w:drawing>
          <wp:inline distT="0" distB="0" distL="0" distR="0" wp14:anchorId="5E8D1CC5" wp14:editId="04F79BD5">
            <wp:extent cx="5399405" cy="2889250"/>
            <wp:effectExtent l="0" t="0" r="0" b="6350"/>
            <wp:docPr id="1647761220" name="Obraz 8" descr="Obraz zawierający tekst, elektronika, niebieskie,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61220" name="Obraz 8" descr="Obraz zawierający tekst, elektronika, niebieskie, metr&#10;&#10;Zawartość wygenerowana przez AI może być niepoprawna."/>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9405" cy="2889250"/>
                    </a:xfrm>
                    <a:prstGeom prst="rect">
                      <a:avLst/>
                    </a:prstGeom>
                  </pic:spPr>
                </pic:pic>
              </a:graphicData>
            </a:graphic>
          </wp:inline>
        </w:drawing>
      </w:r>
    </w:p>
    <w:p w14:paraId="2908F833" w14:textId="1313A9F5" w:rsidR="00950C58" w:rsidRPr="00A6477C" w:rsidRDefault="00A6477C" w:rsidP="00A6477C">
      <w:pPr>
        <w:pStyle w:val="Legenda"/>
        <w:jc w:val="center"/>
      </w:pPr>
      <w:bookmarkStart w:id="124" w:name="_Toc218271633"/>
      <w:r>
        <w:t xml:space="preserve">Rys. </w:t>
      </w:r>
      <w:fldSimple w:instr=" SEQ Rys. \* ARABIC ">
        <w:r w:rsidR="00EA07CB">
          <w:rPr>
            <w:noProof/>
          </w:rPr>
          <w:t>35</w:t>
        </w:r>
      </w:fldSimple>
      <w:r>
        <w:t xml:space="preserve">.: Ekran podsumowania wyświetlany po zakończeniu lekcji, </w:t>
      </w:r>
      <w:r>
        <w:rPr>
          <w:i/>
          <w:iCs/>
        </w:rPr>
        <w:t>źródło: opracowanie własne</w:t>
      </w:r>
      <w:bookmarkEnd w:id="124"/>
    </w:p>
    <w:p w14:paraId="7AE0CED9" w14:textId="69E6B90F" w:rsidR="00607943" w:rsidRDefault="00E13B0D">
      <w:pPr>
        <w:pStyle w:val="Nagwek1"/>
        <w:numPr>
          <w:ilvl w:val="0"/>
          <w:numId w:val="0"/>
        </w:numPr>
      </w:pPr>
      <w:bookmarkStart w:id="125" w:name="_Toc65426909"/>
      <w:bookmarkStart w:id="126" w:name="_Toc65427142"/>
      <w:bookmarkStart w:id="127" w:name="_Toc218271741"/>
      <w:r>
        <w:lastRenderedPageBreak/>
        <w:t>W</w:t>
      </w:r>
      <w:r w:rsidR="00607943">
        <w:t>nioski</w:t>
      </w:r>
      <w:bookmarkEnd w:id="125"/>
      <w:bookmarkEnd w:id="126"/>
      <w:bookmarkEnd w:id="127"/>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peryferiów.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 oraz CHORDS.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2203AC">
      <w:pPr>
        <w:pStyle w:val="Tekstpodstawowyzwciciem"/>
        <w:jc w:val="left"/>
      </w:pPr>
      <w:r>
        <w:t>- realizacja sprzętowej nakładki, umieszczanej na instrumencie klawiszowym, która mapowałaby klawisze z diodami LED, zapalając je przy odpowiednich nutach,</w:t>
      </w:r>
    </w:p>
    <w:p w14:paraId="7AAA3128" w14:textId="0B27F365" w:rsidR="00284AAD" w:rsidRDefault="00284AAD" w:rsidP="002203AC">
      <w:pPr>
        <w:pStyle w:val="Tekstpodstawowyzwciciem"/>
        <w:jc w:val="left"/>
      </w:pPr>
      <w:r>
        <w:t>- dodanie możliwości wgrywania własnych materiałów edukacyjnych w formacie MIDI,</w:t>
      </w:r>
    </w:p>
    <w:p w14:paraId="471D24C9" w14:textId="63534D9F" w:rsidR="00284AAD" w:rsidRDefault="00284AAD" w:rsidP="002203AC">
      <w:pPr>
        <w:pStyle w:val="Tekstpodstawowyzwciciem"/>
        <w:jc w:val="left"/>
      </w:pPr>
      <w:r>
        <w:t>-  rozbudowę interfejsu użytkownika, np. poprzez zastosowanie większego wyświetlacza graficznego,</w:t>
      </w:r>
    </w:p>
    <w:p w14:paraId="0E4FC96F" w14:textId="7C19C9AB" w:rsidR="00284AAD" w:rsidRDefault="00284AAD" w:rsidP="002203AC">
      <w:pPr>
        <w:pStyle w:val="Tekstpodstawowyzwciciem"/>
        <w:jc w:val="left"/>
      </w:pPr>
      <w:r>
        <w:lastRenderedPageBreak/>
        <w:t>- dodanie możliwości zapętlania konkretnych fragmentów w trybie nauki</w:t>
      </w:r>
      <w:r w:rsidR="00AB5A11">
        <w:t>,</w:t>
      </w:r>
    </w:p>
    <w:p w14:paraId="4C46B6F5" w14:textId="713F5761" w:rsidR="00284AAD" w:rsidRDefault="00284AAD" w:rsidP="002203AC">
      <w:pPr>
        <w:pStyle w:val="Tekstpodstawowyzwciciem"/>
        <w:jc w:val="left"/>
      </w:pPr>
      <w:r>
        <w:t>- obsługę komunikacji MIDI w obu kierunkach, co pozwoliłoby np. nagrywać własne utwory na mikrokontroler,</w:t>
      </w:r>
    </w:p>
    <w:p w14:paraId="63FE6640" w14:textId="4D17280F" w:rsidR="00284AAD" w:rsidRDefault="00284AAD" w:rsidP="002203AC">
      <w:pPr>
        <w:pStyle w:val="Tekstpodstawowyzwciciem"/>
        <w:jc w:val="left"/>
      </w:pPr>
      <w:r>
        <w:t>- rozszerzenie ilości nut na krok lekcji (aktualnie trzy</w:t>
      </w:r>
      <w:r w:rsidR="00D27011">
        <w:t>),</w:t>
      </w:r>
    </w:p>
    <w:p w14:paraId="56B90DC0" w14:textId="2B0F9523" w:rsidR="009C2290" w:rsidRDefault="009C2290" w:rsidP="002203AC">
      <w:pPr>
        <w:pStyle w:val="Tekstpodstawowyzwciciem"/>
        <w:jc w:val="left"/>
      </w:pPr>
      <w:r>
        <w:t>- rozszerzenie bazy danych utworów oraz akordów,</w:t>
      </w:r>
    </w:p>
    <w:p w14:paraId="2BD1C064" w14:textId="49633382" w:rsidR="00284AAD" w:rsidRDefault="00284AAD" w:rsidP="002203AC">
      <w:pPr>
        <w:pStyle w:val="Tekstpodstawowyzwciciem"/>
        <w:jc w:val="left"/>
      </w:pPr>
      <w:r>
        <w:t>- zastosowanie systemu operacyjnego czasu rzeczywistego (RTOS) w celu dalszej separacji zadań i zwiększenia skalowalności projektu.</w:t>
      </w:r>
    </w:p>
    <w:p w14:paraId="2ECA6DE7" w14:textId="2E30A658" w:rsidR="009C2290" w:rsidRDefault="00284AAD" w:rsidP="002203AC">
      <w:pPr>
        <w:pStyle w:val="Tekstpodstawowyzwciciem"/>
        <w:jc w:val="left"/>
        <w:rPr>
          <w:ins w:id="128" w:author="Jacek Kołodziej" w:date="2026-01-06T22:39:00Z" w16du:dateUtc="2026-01-06T21:39:00Z"/>
        </w:rPr>
      </w:pPr>
      <w:r>
        <w:t xml:space="preserve">- </w:t>
      </w:r>
      <w:r w:rsidR="00AB5A11" w:rsidRPr="00AB5A11">
        <w:t>realizację układu w postaci dedykowanego obwodu drukowanego.</w:t>
      </w:r>
    </w:p>
    <w:p w14:paraId="7982AB39" w14:textId="77777777" w:rsidR="00F16364" w:rsidRDefault="00F16364" w:rsidP="002203AC">
      <w:pPr>
        <w:pStyle w:val="Tekstpodstawowyzwciciem"/>
        <w:jc w:val="left"/>
        <w:rPr>
          <w:ins w:id="129" w:author="Jacek Kołodziej" w:date="2026-01-06T22:39:00Z" w16du:dateUtc="2026-01-06T21:39:00Z"/>
        </w:rPr>
      </w:pPr>
    </w:p>
    <w:p w14:paraId="5A43377A" w14:textId="1A754734" w:rsidR="00F16364" w:rsidRDefault="00F16364" w:rsidP="002203AC">
      <w:pPr>
        <w:pStyle w:val="Tekstpodstawowyzwciciem"/>
        <w:jc w:val="left"/>
      </w:pPr>
      <w:ins w:id="130" w:author="Jacek Kołodziej" w:date="2026-01-06T22:39:00Z" w16du:dateUtc="2026-01-06T21:39:00Z">
        <w:r>
          <w:t xml:space="preserve">Przydałay się jakeś zdjęcie ukłądu razem z insrumetem, etc. </w:t>
        </w:r>
      </w:ins>
      <w:ins w:id="131" w:author="Jacek Kołodziej" w:date="2026-01-06T22:40:00Z" w16du:dateUtc="2026-01-06T21:40:00Z">
        <w:r>
          <w:t>żeby było widać że to naprawdę pomaga się uczyć grać …</w:t>
        </w:r>
      </w:ins>
      <w:ins w:id="132" w:author="Jacek Kołodziej" w:date="2026-01-06T22:39:00Z" w16du:dateUtc="2026-01-06T21:39:00Z">
        <w:r>
          <w:t xml:space="preserve"> </w:t>
        </w:r>
      </w:ins>
    </w:p>
    <w:p w14:paraId="613236E9" w14:textId="77777777" w:rsidR="00607943" w:rsidRDefault="00607943">
      <w:pPr>
        <w:pStyle w:val="Nagwek1"/>
        <w:numPr>
          <w:ilvl w:val="0"/>
          <w:numId w:val="0"/>
        </w:numPr>
      </w:pPr>
      <w:bookmarkStart w:id="133" w:name="_Ref97827699"/>
      <w:bookmarkStart w:id="134" w:name="_Toc218271742"/>
      <w:bookmarkEnd w:id="4"/>
      <w:r>
        <w:lastRenderedPageBreak/>
        <w:t>Bibliografia</w:t>
      </w:r>
      <w:bookmarkEnd w:id="133"/>
      <w:bookmarkEnd w:id="134"/>
    </w:p>
    <w:p w14:paraId="5DDB8358" w14:textId="695B7662" w:rsidR="00FC2A95" w:rsidRPr="00FC2A95" w:rsidRDefault="00FC2A95" w:rsidP="00FC2A95">
      <w:pPr>
        <w:pStyle w:val="Literatura"/>
        <w:rPr>
          <w:lang w:val="en-US"/>
        </w:rPr>
      </w:pPr>
      <w:bookmarkStart w:id="135" w:name="Lit_np_ksiazka"/>
      <w:r w:rsidRPr="00FC2A95">
        <w:rPr>
          <w:lang w:val="en-US"/>
        </w:rPr>
        <w:t xml:space="preserve">MIDI Association, </w:t>
      </w:r>
      <w:hyperlink r:id="rId56" w:history="1">
        <w:r w:rsidRPr="00FC2A95">
          <w:rPr>
            <w:rStyle w:val="Hipercze"/>
            <w:lang w:val="en-US"/>
          </w:rPr>
          <w:t>MIDI History Chapter 6-MIDI Begins 1981-1983</w:t>
        </w:r>
      </w:hyperlink>
      <w:r>
        <w:rPr>
          <w:lang w:val="en-US"/>
        </w:rPr>
        <w:t xml:space="preserve">, </w:t>
      </w:r>
      <w:hyperlink r:id="rId57" w:history="1">
        <w:r w:rsidRPr="00DE198F">
          <w:rPr>
            <w:rStyle w:val="Hipercze"/>
            <w:lang w:val="en-US"/>
          </w:rPr>
          <w:t>https://midi.org/midi-history-chapter-6-midi-begins-1981-1983</w:t>
        </w:r>
      </w:hyperlink>
      <w:r>
        <w:rPr>
          <w:lang w:val="en-US"/>
        </w:rPr>
        <w:t xml:space="preserve">, </w:t>
      </w:r>
      <w:r>
        <w:rPr>
          <w:lang w:val="en-US"/>
        </w:rPr>
        <w:br/>
        <w:t>stan na dzień 21.12.2025</w:t>
      </w:r>
    </w:p>
    <w:p w14:paraId="076646D5" w14:textId="69E515BA" w:rsidR="00FC2A95" w:rsidRPr="00FC2A95" w:rsidRDefault="00FC2A95">
      <w:pPr>
        <w:pStyle w:val="Literatura"/>
        <w:rPr>
          <w:lang w:val="en-US"/>
        </w:rPr>
      </w:pPr>
      <w:r w:rsidRPr="00FC2A95">
        <w:rPr>
          <w:lang w:val="en-US"/>
        </w:rPr>
        <w:t xml:space="preserve">MIDI Association, </w:t>
      </w:r>
      <w:hyperlink r:id="rId58" w:history="1">
        <w:r w:rsidRPr="00FC2A95">
          <w:rPr>
            <w:rStyle w:val="Hipercze"/>
            <w:lang w:val="en-US"/>
          </w:rPr>
          <w:t>About MIDI-Part 4:MIDI Files</w:t>
        </w:r>
      </w:hyperlink>
      <w:r>
        <w:rPr>
          <w:lang w:val="en-US"/>
        </w:rPr>
        <w:t xml:space="preserve">, </w:t>
      </w:r>
      <w:hyperlink r:id="rId59" w:history="1">
        <w:r w:rsidRPr="00DE198F">
          <w:rPr>
            <w:rStyle w:val="Hipercze"/>
            <w:lang w:val="en-US"/>
          </w:rPr>
          <w:br/>
          <w:t>https://midi.org/about-midi-part-4midi-files</w:t>
        </w:r>
      </w:hyperlink>
      <w:r>
        <w:rPr>
          <w:lang w:val="en-US"/>
        </w:rPr>
        <w:t xml:space="preserve">, </w:t>
      </w:r>
      <w:r>
        <w:rPr>
          <w:lang w:val="en-US"/>
        </w:rPr>
        <w:br/>
        <w:t>stan na dzień 21.12.2025</w:t>
      </w:r>
    </w:p>
    <w:p w14:paraId="480AB533" w14:textId="29619322" w:rsidR="006863B6" w:rsidRDefault="004F48BF">
      <w:pPr>
        <w:pStyle w:val="Literatura"/>
        <w:rPr>
          <w:lang w:val="en-US"/>
        </w:rPr>
      </w:pPr>
      <w:r w:rsidRPr="00420815">
        <w:rPr>
          <w:lang w:val="en-US"/>
        </w:rPr>
        <w:t xml:space="preserve">MIDI Association, </w:t>
      </w:r>
      <w:hyperlink r:id="rId60" w:history="1">
        <w:r w:rsidR="00420815" w:rsidRPr="00420815">
          <w:rPr>
            <w:rStyle w:val="Hipercze"/>
            <w:lang w:val="en-US"/>
          </w:rPr>
          <w:t>MIDI 1.0 Detailed Specification</w:t>
        </w:r>
      </w:hyperlink>
      <w:r w:rsidR="00420815">
        <w:rPr>
          <w:lang w:val="en-US"/>
        </w:rPr>
        <w:t xml:space="preserve">, </w:t>
      </w:r>
      <w:r w:rsidR="00420815">
        <w:rPr>
          <w:lang w:val="en-US"/>
        </w:rPr>
        <w:br/>
      </w:r>
      <w:hyperlink r:id="rId61" w:history="1">
        <w:r w:rsidR="00420815" w:rsidRPr="00DE198F">
          <w:rPr>
            <w:rStyle w:val="Hipercze"/>
            <w:lang w:val="en-US"/>
          </w:rPr>
          <w:t>https://midi.org/midi-1-0-detailed-specification</w:t>
        </w:r>
      </w:hyperlink>
      <w:r w:rsidR="00420815">
        <w:rPr>
          <w:lang w:val="en-US"/>
        </w:rPr>
        <w:t xml:space="preserve">, </w:t>
      </w:r>
      <w:r w:rsidR="00420815">
        <w:rPr>
          <w:lang w:val="en-US"/>
        </w:rPr>
        <w:br/>
        <w:t>stan na dzień 21.12.2025</w:t>
      </w:r>
    </w:p>
    <w:p w14:paraId="3D998421" w14:textId="7AFBBBA0" w:rsidR="00465AA3" w:rsidRPr="00733BA9" w:rsidRDefault="00465AA3" w:rsidP="00733BA9">
      <w:pPr>
        <w:pStyle w:val="Literatura"/>
        <w:rPr>
          <w:lang w:val="en-US"/>
        </w:rPr>
      </w:pPr>
      <w:r>
        <w:rPr>
          <w:lang w:val="en-US"/>
        </w:rPr>
        <w:t xml:space="preserve">MIDI Association, </w:t>
      </w:r>
      <w:hyperlink r:id="rId62"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63" w:history="1">
        <w:r w:rsidR="002A00B8" w:rsidRPr="00F437F8">
          <w:rPr>
            <w:rStyle w:val="Hipercze"/>
            <w:lang w:val="en-US"/>
          </w:rPr>
          <w:t>https://midi.org/standard-midi-files-specification</w:t>
        </w:r>
      </w:hyperlink>
      <w:r w:rsidR="00733BA9">
        <w:rPr>
          <w:lang w:val="en-US"/>
        </w:rPr>
        <w:t xml:space="preserve">, </w:t>
      </w:r>
      <w:r w:rsidR="00733BA9">
        <w:rPr>
          <w:lang w:val="en-US"/>
        </w:rPr>
        <w:br/>
        <w:t>stan na dzień 21.12.2025</w:t>
      </w:r>
    </w:p>
    <w:p w14:paraId="6C75B89C" w14:textId="43A7E215" w:rsidR="005440D4" w:rsidRDefault="001471AB">
      <w:pPr>
        <w:pStyle w:val="Literatura"/>
        <w:rPr>
          <w:lang w:val="en-US"/>
        </w:rPr>
      </w:pPr>
      <w:r w:rsidRPr="001471AB">
        <w:rPr>
          <w:lang w:val="en-US"/>
        </w:rPr>
        <w:t xml:space="preserve">CHD Elektroservis, </w:t>
      </w:r>
      <w:hyperlink r:id="rId64" w:history="1">
        <w:r w:rsidRPr="001471AB">
          <w:rPr>
            <w:rStyle w:val="Hipercze"/>
            <w:lang w:val="en-US"/>
          </w:rPr>
          <w:t>MIDI Communications Tips</w:t>
        </w:r>
      </w:hyperlink>
      <w:r>
        <w:rPr>
          <w:lang w:val="en-US"/>
        </w:rPr>
        <w:t xml:space="preserve">, </w:t>
      </w:r>
      <w:r>
        <w:rPr>
          <w:lang w:val="en-US"/>
        </w:rPr>
        <w:br/>
      </w:r>
      <w:hyperlink r:id="rId65" w:history="1">
        <w:r w:rsidRPr="00DE198F">
          <w:rPr>
            <w:rStyle w:val="Hipercze"/>
            <w:lang w:val="en-US"/>
          </w:rPr>
          <w:t>https://www.chd-el.cz/support/application/app001-midi/</w:t>
        </w:r>
      </w:hyperlink>
      <w:r>
        <w:rPr>
          <w:lang w:val="en-US"/>
        </w:rPr>
        <w:t xml:space="preserve">, </w:t>
      </w:r>
      <w:r>
        <w:rPr>
          <w:lang w:val="en-US"/>
        </w:rPr>
        <w:br/>
        <w:t>stan na dzień 21.12</w:t>
      </w:r>
      <w:r w:rsidR="0098312F">
        <w:rPr>
          <w:lang w:val="en-US"/>
        </w:rPr>
        <w:t>.2025</w:t>
      </w:r>
    </w:p>
    <w:p w14:paraId="792479B7" w14:textId="5A5B377E" w:rsidR="004E4553" w:rsidRDefault="0098312F" w:rsidP="00494017">
      <w:pPr>
        <w:pStyle w:val="Literatura"/>
      </w:pPr>
      <w:r>
        <w:t xml:space="preserve">Strona aplikacji </w:t>
      </w:r>
      <w:r w:rsidR="00F73588" w:rsidRPr="0098312F">
        <w:t xml:space="preserve">Flowkey, </w:t>
      </w:r>
      <w:hyperlink r:id="rId66"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Synthesia, </w:t>
      </w:r>
      <w:hyperlink r:id="rId67"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8"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9" w:history="1">
        <w:r w:rsidR="00FC6F6F" w:rsidRPr="00794F3B">
          <w:rPr>
            <w:rStyle w:val="Hipercze"/>
          </w:rPr>
          <w:t>Instrukcja użytkownika CASIO LK-S250</w:t>
        </w:r>
      </w:hyperlink>
      <w:r w:rsidR="00FC6F6F">
        <w:t>,</w:t>
      </w:r>
      <w:r w:rsidR="00FC6F6F">
        <w:br/>
      </w:r>
      <w:hyperlink r:id="rId70"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Chordana Play, </w:t>
      </w:r>
      <w:hyperlink r:id="rId71"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72"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73"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stan na dzień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4" w:history="1">
        <w:r w:rsidRPr="00794F3B">
          <w:rPr>
            <w:rStyle w:val="Hipercze"/>
            <w:lang w:val="en-US"/>
          </w:rPr>
          <w:t>USB 101: An Introduction to Universal Serial Bus 2.0</w:t>
        </w:r>
      </w:hyperlink>
      <w:r w:rsidR="002A00B8" w:rsidRPr="00794F3B">
        <w:rPr>
          <w:lang w:val="en-US"/>
        </w:rPr>
        <w:br/>
      </w:r>
      <w:hyperlink r:id="rId75"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stan na dzień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6"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7"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stan na dzień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8"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9"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stan na dzień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80" w:history="1">
        <w:r w:rsidRPr="001029B8">
          <w:rPr>
            <w:rStyle w:val="Hipercze"/>
            <w:lang w:val="en-US"/>
          </w:rPr>
          <w:t>STM32 configuration and initialization C code generation</w:t>
        </w:r>
      </w:hyperlink>
      <w:r>
        <w:rPr>
          <w:lang w:val="en-US"/>
        </w:rPr>
        <w:t>,</w:t>
      </w:r>
      <w:r>
        <w:rPr>
          <w:lang w:val="en-US"/>
        </w:rPr>
        <w:br/>
      </w:r>
      <w:hyperlink r:id="rId81" w:history="1">
        <w:r w:rsidRPr="001029B8">
          <w:rPr>
            <w:rStyle w:val="Hipercze"/>
            <w:lang w:val="en-US"/>
          </w:rPr>
          <w:t>https://www.st.com/resource/en/data_brief/stm32cubemx.pdf</w:t>
        </w:r>
      </w:hyperlink>
      <w:r>
        <w:rPr>
          <w:lang w:val="en-US"/>
        </w:rPr>
        <w:t>,</w:t>
      </w:r>
      <w:r>
        <w:rPr>
          <w:lang w:val="en-US"/>
        </w:rPr>
        <w:br/>
        <w:t>stan na dzień 30.12.2025</w:t>
      </w:r>
    </w:p>
    <w:p w14:paraId="61DD37F5" w14:textId="6083326C" w:rsidR="00794F3B" w:rsidRPr="003F1059" w:rsidRDefault="00794F3B" w:rsidP="003F1059">
      <w:pPr>
        <w:pStyle w:val="Literatura"/>
        <w:rPr>
          <w:lang w:val="en-US"/>
        </w:rPr>
      </w:pPr>
      <w:r>
        <w:rPr>
          <w:lang w:val="en-US"/>
        </w:rPr>
        <w:t xml:space="preserve">STMicroelectronics, </w:t>
      </w:r>
      <w:hyperlink r:id="rId82" w:history="1">
        <w:r w:rsidR="003F1059">
          <w:rPr>
            <w:rStyle w:val="Hipercze"/>
            <w:lang w:val="en-US"/>
          </w:rPr>
          <w:t>STM32CubeIDE user guide - User manual</w:t>
        </w:r>
      </w:hyperlink>
      <w:r>
        <w:rPr>
          <w:lang w:val="en-US"/>
        </w:rPr>
        <w:t xml:space="preserve">, </w:t>
      </w:r>
      <w:hyperlink r:id="rId83"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stan na dzień 30.12.2025</w:t>
      </w:r>
    </w:p>
    <w:p w14:paraId="03B08F9E" w14:textId="1BC75724" w:rsidR="00681A36" w:rsidRDefault="00681A36" w:rsidP="00F00FF6">
      <w:pPr>
        <w:pStyle w:val="Literatura"/>
        <w:rPr>
          <w:lang w:val="en-US"/>
        </w:rPr>
      </w:pPr>
      <w:r>
        <w:rPr>
          <w:lang w:val="en-US"/>
        </w:rPr>
        <w:t xml:space="preserve">Altium, </w:t>
      </w:r>
      <w:hyperlink r:id="rId84" w:history="1">
        <w:r w:rsidRPr="00681A36">
          <w:rPr>
            <w:rStyle w:val="Hipercze"/>
            <w:lang w:val="en-US"/>
          </w:rPr>
          <w:t>Altium Designer Documentation</w:t>
        </w:r>
      </w:hyperlink>
      <w:r>
        <w:rPr>
          <w:lang w:val="en-US"/>
        </w:rPr>
        <w:t xml:space="preserve">, </w:t>
      </w:r>
      <w:hyperlink r:id="rId85" w:history="1">
        <w:r w:rsidRPr="000E4F19">
          <w:rPr>
            <w:rStyle w:val="Hipercze"/>
            <w:lang w:val="en-US"/>
          </w:rPr>
          <w:t>https://www.altium.com/documentation/altium-designer</w:t>
        </w:r>
      </w:hyperlink>
      <w:r>
        <w:rPr>
          <w:lang w:val="en-US"/>
        </w:rPr>
        <w:t xml:space="preserve">, </w:t>
      </w:r>
      <w:r>
        <w:rPr>
          <w:lang w:val="en-US"/>
        </w:rPr>
        <w:br/>
        <w:t>stan na dzień 30.12.2025</w:t>
      </w:r>
    </w:p>
    <w:p w14:paraId="56DDE0F1" w14:textId="35A162D1" w:rsidR="00BC1969" w:rsidRPr="00BC1969" w:rsidRDefault="00BC1969" w:rsidP="00F00FF6">
      <w:pPr>
        <w:pStyle w:val="Literatura"/>
      </w:pPr>
      <w:r>
        <w:t>S</w:t>
      </w:r>
      <w:r w:rsidRPr="00BC1969">
        <w:t>eeed</w:t>
      </w:r>
      <w:r>
        <w:t xml:space="preserve"> S</w:t>
      </w:r>
      <w:r w:rsidRPr="00BC1969">
        <w:t>tudio</w:t>
      </w:r>
      <w:r>
        <w:t xml:space="preserve">, </w:t>
      </w:r>
      <w:hyperlink r:id="rId86"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7"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r w:rsidRPr="00F00A50">
        <w:t xml:space="preserve">STMicroelectronics, </w:t>
      </w:r>
      <w:hyperlink r:id="rId88" w:history="1">
        <w:r w:rsidRPr="00F00A50">
          <w:rPr>
            <w:rStyle w:val="Hipercze"/>
          </w:rPr>
          <w:t>Datasheet - STM32L476xx</w:t>
        </w:r>
      </w:hyperlink>
      <w:r w:rsidRPr="00F00A50">
        <w:t xml:space="preserve">, </w:t>
      </w:r>
      <w:hyperlink r:id="rId89"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36" w:name="_Toc65426911"/>
      <w:bookmarkStart w:id="137" w:name="_Toc65427144"/>
      <w:bookmarkStart w:id="138" w:name="_Toc218271743"/>
      <w:bookmarkEnd w:id="135"/>
      <w:r>
        <w:rPr>
          <w:snapToGrid w:val="0"/>
          <w:sz w:val="28"/>
        </w:rPr>
        <w:lastRenderedPageBreak/>
        <w:t>Dodatek A</w:t>
      </w:r>
      <w:bookmarkEnd w:id="136"/>
      <w:bookmarkEnd w:id="137"/>
      <w:r>
        <w:rPr>
          <w:snapToGrid w:val="0"/>
          <w:sz w:val="28"/>
        </w:rPr>
        <w:t xml:space="preserve"> </w:t>
      </w:r>
      <w:r>
        <w:rPr>
          <w:snapToGrid w:val="0"/>
        </w:rPr>
        <w:br/>
      </w:r>
      <w:r w:rsidR="000D1EFB">
        <w:t>Deskryptory elektronicznego instrumentu klawiszowego CASIO USB-MIDI</w:t>
      </w:r>
      <w:bookmarkEnd w:id="138"/>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r w:rsidR="002C3258" w:rsidRPr="00E4662E">
        <w:rPr>
          <w:i/>
          <w:iCs/>
        </w:rPr>
        <w:t>Thesycon USB Descriptor Dumper</w:t>
      </w:r>
      <w:r w:rsidR="002C3258">
        <w:t xml:space="preserve">, </w:t>
      </w:r>
      <w:hyperlink r:id="rId90"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Device current bus speed: FullSpeed</w:t>
      </w:r>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t>bLength</w:t>
      </w:r>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t>bDescriptorType</w:t>
      </w:r>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t>bcdUSB</w:t>
      </w:r>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bDeviceClass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bDeviceSubClass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bDeviceProtocol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t>idVendor</w:t>
      </w:r>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t>idProduct</w:t>
      </w:r>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t>bcdDevice</w:t>
      </w:r>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t>iManufacturer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t>iProduct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t>iSerialNumber</w:t>
      </w:r>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t>bNumConfigurations</w:t>
      </w:r>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bDescriptorType</w:t>
      </w:r>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t>wTotalLength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t>bNumInterfaces</w:t>
      </w:r>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t>bConfigurationValue</w:t>
      </w:r>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t>iConfiguration</w:t>
      </w:r>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t>bmAttributes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t>bMaxPower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t>bInterfaceNumber</w:t>
      </w:r>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t>bNumEndPoints</w:t>
      </w:r>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bInterfaceClass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t>bInterfaceSubClass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t>bcdADC</w:t>
      </w:r>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t>wTotalLength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t>bInCollection</w:t>
      </w:r>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t>baInterfaceNr(1)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t>bInterfaceNumber</w:t>
      </w:r>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t>bNumEndPoints</w:t>
      </w:r>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t>bInterfaceClass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t>bInterfaceSubClass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t>bLength</w:t>
      </w:r>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t>bcdMSC</w:t>
      </w:r>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t>wTotalLength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t>bJackType</w:t>
      </w:r>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t>bJackID</w:t>
      </w:r>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t>iJack</w:t>
      </w:r>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t>bJackID</w:t>
      </w:r>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t>iJack</w:t>
      </w:r>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bJackType</w:t>
      </w:r>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t>bJackID</w:t>
      </w:r>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t>baSourceID(1)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t>iJack</w:t>
      </w:r>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t>bJackID</w:t>
      </w:r>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t>baSourceID(1)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t>iJack</w:t>
      </w:r>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t>bEndpointAddress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t>bSynchAddress</w:t>
      </w:r>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t>baAssocJackID(1)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t>bEndpointAddress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t>bSynchAddress</w:t>
      </w:r>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t>baAssocJackID(1)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USB xHCI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39" w:name="_Toc65426912"/>
      <w:bookmarkStart w:id="140" w:name="_Toc65427145"/>
      <w:bookmarkStart w:id="141" w:name="_Toc218271744"/>
      <w:r>
        <w:lastRenderedPageBreak/>
        <w:t>Spis ilustracji</w:t>
      </w:r>
      <w:bookmarkEnd w:id="139"/>
      <w:bookmarkEnd w:id="140"/>
      <w:bookmarkEnd w:id="141"/>
    </w:p>
    <w:p w14:paraId="3FF20215" w14:textId="1EBE372A" w:rsidR="005F547B"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271599" w:history="1">
        <w:r w:rsidR="005F547B" w:rsidRPr="00911FBA">
          <w:rPr>
            <w:rStyle w:val="Hipercze"/>
            <w:noProof/>
          </w:rPr>
          <w:t xml:space="preserve">Rys. 1.: Budowa ramki MIDI, </w:t>
        </w:r>
        <w:r w:rsidR="005F547B" w:rsidRPr="00911FBA">
          <w:rPr>
            <w:rStyle w:val="Hipercze"/>
            <w:i/>
            <w:iCs/>
            <w:noProof/>
          </w:rPr>
          <w:t>źródło: [5]</w:t>
        </w:r>
        <w:r w:rsidR="005F547B">
          <w:rPr>
            <w:noProof/>
            <w:webHidden/>
          </w:rPr>
          <w:tab/>
        </w:r>
        <w:r w:rsidR="005F547B">
          <w:rPr>
            <w:noProof/>
            <w:webHidden/>
          </w:rPr>
          <w:fldChar w:fldCharType="begin"/>
        </w:r>
        <w:r w:rsidR="005F547B">
          <w:rPr>
            <w:noProof/>
            <w:webHidden/>
          </w:rPr>
          <w:instrText xml:space="preserve"> PAGEREF _Toc218271599 \h </w:instrText>
        </w:r>
        <w:r w:rsidR="005F547B">
          <w:rPr>
            <w:noProof/>
            <w:webHidden/>
          </w:rPr>
        </w:r>
        <w:r w:rsidR="005F547B">
          <w:rPr>
            <w:noProof/>
            <w:webHidden/>
          </w:rPr>
          <w:fldChar w:fldCharType="separate"/>
        </w:r>
        <w:r w:rsidR="00EA07CB">
          <w:rPr>
            <w:noProof/>
            <w:webHidden/>
          </w:rPr>
          <w:t>7</w:t>
        </w:r>
        <w:r w:rsidR="005F547B">
          <w:rPr>
            <w:noProof/>
            <w:webHidden/>
          </w:rPr>
          <w:fldChar w:fldCharType="end"/>
        </w:r>
      </w:hyperlink>
    </w:p>
    <w:p w14:paraId="4246B0DA" w14:textId="60E7CE3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0" w:history="1">
        <w:r w:rsidRPr="00911FBA">
          <w:rPr>
            <w:rStyle w:val="Hipercze"/>
            <w:noProof/>
          </w:rPr>
          <w:t xml:space="preserve">Rys. 2.: Budowa ramki Note On, c – numer kanału, k – klawisz, v – wartość velocity (siła naciśnięcia),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_Toc218271600 \h </w:instrText>
        </w:r>
        <w:r>
          <w:rPr>
            <w:noProof/>
            <w:webHidden/>
          </w:rPr>
        </w:r>
        <w:r>
          <w:rPr>
            <w:noProof/>
            <w:webHidden/>
          </w:rPr>
          <w:fldChar w:fldCharType="separate"/>
        </w:r>
        <w:r w:rsidR="00EA07CB">
          <w:rPr>
            <w:noProof/>
            <w:webHidden/>
          </w:rPr>
          <w:t>8</w:t>
        </w:r>
        <w:r>
          <w:rPr>
            <w:noProof/>
            <w:webHidden/>
          </w:rPr>
          <w:fldChar w:fldCharType="end"/>
        </w:r>
      </w:hyperlink>
    </w:p>
    <w:p w14:paraId="2CFB7124" w14:textId="23980CD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1" w:history="1">
        <w:r w:rsidRPr="00911FBA">
          <w:rPr>
            <w:rStyle w:val="Hipercze"/>
            <w:noProof/>
          </w:rPr>
          <w:t xml:space="preserve">Rys. 3.: Budowa ramki Note Off, c – numer kanału, k – klawisz, v – wartość velocity (siła puszczenia),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_Toc218271601 \h </w:instrText>
        </w:r>
        <w:r>
          <w:rPr>
            <w:noProof/>
            <w:webHidden/>
          </w:rPr>
        </w:r>
        <w:r>
          <w:rPr>
            <w:noProof/>
            <w:webHidden/>
          </w:rPr>
          <w:fldChar w:fldCharType="separate"/>
        </w:r>
        <w:r w:rsidR="00EA07CB">
          <w:rPr>
            <w:noProof/>
            <w:webHidden/>
          </w:rPr>
          <w:t>9</w:t>
        </w:r>
        <w:r>
          <w:rPr>
            <w:noProof/>
            <w:webHidden/>
          </w:rPr>
          <w:fldChar w:fldCharType="end"/>
        </w:r>
      </w:hyperlink>
    </w:p>
    <w:p w14:paraId="453032AB" w14:textId="70F26DE9"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2" w:history="1">
        <w:r w:rsidRPr="00911FBA">
          <w:rPr>
            <w:rStyle w:val="Hipercze"/>
            <w:noProof/>
          </w:rPr>
          <w:t xml:space="preserve">Rys. 4,: Budowa ramki Channel Mode Message, c – numer kanału, k – komenda, v – wartość o różnym znaczeniu w zależności od komendy, </w:t>
        </w:r>
        <w:r w:rsidRPr="00911FBA">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_Toc218271602 \h </w:instrText>
        </w:r>
        <w:r>
          <w:rPr>
            <w:noProof/>
            <w:webHidden/>
          </w:rPr>
        </w:r>
        <w:r>
          <w:rPr>
            <w:noProof/>
            <w:webHidden/>
          </w:rPr>
          <w:fldChar w:fldCharType="separate"/>
        </w:r>
        <w:r w:rsidR="00EA07CB">
          <w:rPr>
            <w:noProof/>
            <w:webHidden/>
          </w:rPr>
          <w:t>9</w:t>
        </w:r>
        <w:r>
          <w:rPr>
            <w:noProof/>
            <w:webHidden/>
          </w:rPr>
          <w:fldChar w:fldCharType="end"/>
        </w:r>
      </w:hyperlink>
    </w:p>
    <w:p w14:paraId="651493A0" w14:textId="1469CA4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3" w:history="1">
        <w:r w:rsidRPr="00911FBA">
          <w:rPr>
            <w:rStyle w:val="Hipercze"/>
            <w:noProof/>
          </w:rPr>
          <w:t xml:space="preserve">Rys. 5.: Interfejs nauki, dostępny na stronie, </w:t>
        </w:r>
        <w:r w:rsidRPr="00911FBA">
          <w:rPr>
            <w:rStyle w:val="Hipercze"/>
            <w:i/>
            <w:iCs/>
            <w:noProof/>
          </w:rPr>
          <w:t>źródło: [6]</w:t>
        </w:r>
        <w:r>
          <w:rPr>
            <w:noProof/>
            <w:webHidden/>
          </w:rPr>
          <w:tab/>
        </w:r>
        <w:r>
          <w:rPr>
            <w:noProof/>
            <w:webHidden/>
          </w:rPr>
          <w:fldChar w:fldCharType="begin"/>
        </w:r>
        <w:r>
          <w:rPr>
            <w:noProof/>
            <w:webHidden/>
          </w:rPr>
          <w:instrText xml:space="preserve"> PAGEREF _Toc218271603 \h </w:instrText>
        </w:r>
        <w:r>
          <w:rPr>
            <w:noProof/>
            <w:webHidden/>
          </w:rPr>
        </w:r>
        <w:r>
          <w:rPr>
            <w:noProof/>
            <w:webHidden/>
          </w:rPr>
          <w:fldChar w:fldCharType="separate"/>
        </w:r>
        <w:r w:rsidR="00EA07CB">
          <w:rPr>
            <w:noProof/>
            <w:webHidden/>
          </w:rPr>
          <w:t>11</w:t>
        </w:r>
        <w:r>
          <w:rPr>
            <w:noProof/>
            <w:webHidden/>
          </w:rPr>
          <w:fldChar w:fldCharType="end"/>
        </w:r>
      </w:hyperlink>
    </w:p>
    <w:p w14:paraId="6170423B" w14:textId="3CAB2BE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4" w:history="1">
        <w:r w:rsidRPr="00911FBA">
          <w:rPr>
            <w:rStyle w:val="Hipercze"/>
            <w:noProof/>
          </w:rPr>
          <w:t xml:space="preserve">Rys. 6.: Interfejs programu Synthesia, </w:t>
        </w:r>
        <w:r w:rsidRPr="00911FBA">
          <w:rPr>
            <w:rStyle w:val="Hipercze"/>
            <w:i/>
            <w:iCs/>
            <w:noProof/>
          </w:rPr>
          <w:t>źródło: [7]</w:t>
        </w:r>
        <w:r>
          <w:rPr>
            <w:noProof/>
            <w:webHidden/>
          </w:rPr>
          <w:tab/>
        </w:r>
        <w:r>
          <w:rPr>
            <w:noProof/>
            <w:webHidden/>
          </w:rPr>
          <w:fldChar w:fldCharType="begin"/>
        </w:r>
        <w:r>
          <w:rPr>
            <w:noProof/>
            <w:webHidden/>
          </w:rPr>
          <w:instrText xml:space="preserve"> PAGEREF _Toc218271604 \h </w:instrText>
        </w:r>
        <w:r>
          <w:rPr>
            <w:noProof/>
            <w:webHidden/>
          </w:rPr>
        </w:r>
        <w:r>
          <w:rPr>
            <w:noProof/>
            <w:webHidden/>
          </w:rPr>
          <w:fldChar w:fldCharType="separate"/>
        </w:r>
        <w:r w:rsidR="00EA07CB">
          <w:rPr>
            <w:noProof/>
            <w:webHidden/>
          </w:rPr>
          <w:t>12</w:t>
        </w:r>
        <w:r>
          <w:rPr>
            <w:noProof/>
            <w:webHidden/>
          </w:rPr>
          <w:fldChar w:fldCharType="end"/>
        </w:r>
      </w:hyperlink>
    </w:p>
    <w:p w14:paraId="2AA9BADC" w14:textId="24E6E99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5" w:history="1">
        <w:r w:rsidRPr="00911FBA">
          <w:rPr>
            <w:rStyle w:val="Hipercze"/>
            <w:noProof/>
          </w:rPr>
          <w:t xml:space="preserve">Rys. 7.: Kabel w standardzie USB,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_Toc218271605 \h </w:instrText>
        </w:r>
        <w:r>
          <w:rPr>
            <w:noProof/>
            <w:webHidden/>
          </w:rPr>
        </w:r>
        <w:r>
          <w:rPr>
            <w:noProof/>
            <w:webHidden/>
          </w:rPr>
          <w:fldChar w:fldCharType="separate"/>
        </w:r>
        <w:r w:rsidR="00EA07CB">
          <w:rPr>
            <w:noProof/>
            <w:webHidden/>
          </w:rPr>
          <w:t>16</w:t>
        </w:r>
        <w:r>
          <w:rPr>
            <w:noProof/>
            <w:webHidden/>
          </w:rPr>
          <w:fldChar w:fldCharType="end"/>
        </w:r>
      </w:hyperlink>
    </w:p>
    <w:p w14:paraId="4C725334" w14:textId="59CDD84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6" w:history="1">
        <w:r w:rsidRPr="00911FBA">
          <w:rPr>
            <w:rStyle w:val="Hipercze"/>
            <w:noProof/>
          </w:rPr>
          <w:t xml:space="preserve">Rys. 8.: Schematy połączeń przy różnych typach zasilania,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_Toc218271606 \h </w:instrText>
        </w:r>
        <w:r>
          <w:rPr>
            <w:noProof/>
            <w:webHidden/>
          </w:rPr>
        </w:r>
        <w:r>
          <w:rPr>
            <w:noProof/>
            <w:webHidden/>
          </w:rPr>
          <w:fldChar w:fldCharType="separate"/>
        </w:r>
        <w:r w:rsidR="00EA07CB">
          <w:rPr>
            <w:noProof/>
            <w:webHidden/>
          </w:rPr>
          <w:t>17</w:t>
        </w:r>
        <w:r>
          <w:rPr>
            <w:noProof/>
            <w:webHidden/>
          </w:rPr>
          <w:fldChar w:fldCharType="end"/>
        </w:r>
      </w:hyperlink>
    </w:p>
    <w:p w14:paraId="58EEBE17" w14:textId="1C64858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7" w:history="1">
        <w:r w:rsidRPr="00911FBA">
          <w:rPr>
            <w:rStyle w:val="Hipercze"/>
            <w:noProof/>
          </w:rPr>
          <w:t xml:space="preserve">Rys. 9.: Wskazanie trybu transmisji przez urządzenie typu Device,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_Toc218271607 \h </w:instrText>
        </w:r>
        <w:r>
          <w:rPr>
            <w:noProof/>
            <w:webHidden/>
          </w:rPr>
        </w:r>
        <w:r>
          <w:rPr>
            <w:noProof/>
            <w:webHidden/>
          </w:rPr>
          <w:fldChar w:fldCharType="separate"/>
        </w:r>
        <w:r w:rsidR="00EA07CB">
          <w:rPr>
            <w:noProof/>
            <w:webHidden/>
          </w:rPr>
          <w:t>18</w:t>
        </w:r>
        <w:r>
          <w:rPr>
            <w:noProof/>
            <w:webHidden/>
          </w:rPr>
          <w:fldChar w:fldCharType="end"/>
        </w:r>
      </w:hyperlink>
    </w:p>
    <w:p w14:paraId="59FF6E24" w14:textId="0DA99DA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8" w:history="1">
        <w:r w:rsidRPr="00911FBA">
          <w:rPr>
            <w:rStyle w:val="Hipercze"/>
            <w:noProof/>
          </w:rPr>
          <w:t xml:space="preserve">Rys. 10.: Hierarchiczna struktura deskryptorów, </w:t>
        </w:r>
        <w:r w:rsidRPr="00911FBA">
          <w:rPr>
            <w:rStyle w:val="Hipercze"/>
            <w:i/>
            <w:iCs/>
            <w:noProof/>
          </w:rPr>
          <w:t>źródło: [12]</w:t>
        </w:r>
        <w:r>
          <w:rPr>
            <w:noProof/>
            <w:webHidden/>
          </w:rPr>
          <w:tab/>
        </w:r>
        <w:r>
          <w:rPr>
            <w:noProof/>
            <w:webHidden/>
          </w:rPr>
          <w:fldChar w:fldCharType="begin"/>
        </w:r>
        <w:r>
          <w:rPr>
            <w:noProof/>
            <w:webHidden/>
          </w:rPr>
          <w:instrText xml:space="preserve"> PAGEREF _Toc218271608 \h </w:instrText>
        </w:r>
        <w:r>
          <w:rPr>
            <w:noProof/>
            <w:webHidden/>
          </w:rPr>
        </w:r>
        <w:r>
          <w:rPr>
            <w:noProof/>
            <w:webHidden/>
          </w:rPr>
          <w:fldChar w:fldCharType="separate"/>
        </w:r>
        <w:r w:rsidR="00EA07CB">
          <w:rPr>
            <w:noProof/>
            <w:webHidden/>
          </w:rPr>
          <w:t>22</w:t>
        </w:r>
        <w:r>
          <w:rPr>
            <w:noProof/>
            <w:webHidden/>
          </w:rPr>
          <w:fldChar w:fldCharType="end"/>
        </w:r>
      </w:hyperlink>
    </w:p>
    <w:p w14:paraId="37314999" w14:textId="2364C31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09" w:history="1">
        <w:r w:rsidRPr="00911FBA">
          <w:rPr>
            <w:rStyle w:val="Hipercze"/>
            <w:noProof/>
          </w:rPr>
          <w:t xml:space="preserve">Rys. 11.: Struktura pakietu USB-MIDI Event Packet, </w:t>
        </w:r>
        <w:r w:rsidRPr="00911FBA">
          <w:rPr>
            <w:rStyle w:val="Hipercze"/>
            <w:i/>
            <w:iCs/>
            <w:noProof/>
          </w:rPr>
          <w:t>źródło: [14]</w:t>
        </w:r>
        <w:r>
          <w:rPr>
            <w:noProof/>
            <w:webHidden/>
          </w:rPr>
          <w:tab/>
        </w:r>
        <w:r>
          <w:rPr>
            <w:noProof/>
            <w:webHidden/>
          </w:rPr>
          <w:fldChar w:fldCharType="begin"/>
        </w:r>
        <w:r>
          <w:rPr>
            <w:noProof/>
            <w:webHidden/>
          </w:rPr>
          <w:instrText xml:space="preserve"> PAGEREF _Toc218271609 \h </w:instrText>
        </w:r>
        <w:r>
          <w:rPr>
            <w:noProof/>
            <w:webHidden/>
          </w:rPr>
        </w:r>
        <w:r>
          <w:rPr>
            <w:noProof/>
            <w:webHidden/>
          </w:rPr>
          <w:fldChar w:fldCharType="separate"/>
        </w:r>
        <w:r w:rsidR="00EA07CB">
          <w:rPr>
            <w:noProof/>
            <w:webHidden/>
          </w:rPr>
          <w:t>29</w:t>
        </w:r>
        <w:r>
          <w:rPr>
            <w:noProof/>
            <w:webHidden/>
          </w:rPr>
          <w:fldChar w:fldCharType="end"/>
        </w:r>
      </w:hyperlink>
    </w:p>
    <w:p w14:paraId="78E14959" w14:textId="584439B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0" w:history="1">
        <w:r w:rsidRPr="00911FBA">
          <w:rPr>
            <w:rStyle w:val="Hipercze"/>
            <w:noProof/>
          </w:rPr>
          <w:t xml:space="preserve">Rys. 12.: Przykładowa konfiguracja w środowisku STM32CubeMX,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_Toc218271610 \h </w:instrText>
        </w:r>
        <w:r>
          <w:rPr>
            <w:noProof/>
            <w:webHidden/>
          </w:rPr>
        </w:r>
        <w:r>
          <w:rPr>
            <w:noProof/>
            <w:webHidden/>
          </w:rPr>
          <w:fldChar w:fldCharType="separate"/>
        </w:r>
        <w:r w:rsidR="00EA07CB">
          <w:rPr>
            <w:noProof/>
            <w:webHidden/>
          </w:rPr>
          <w:t>32</w:t>
        </w:r>
        <w:r>
          <w:rPr>
            <w:noProof/>
            <w:webHidden/>
          </w:rPr>
          <w:fldChar w:fldCharType="end"/>
        </w:r>
      </w:hyperlink>
    </w:p>
    <w:p w14:paraId="75C7C235" w14:textId="2B44CB1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1" w:history="1">
        <w:r w:rsidRPr="00911FBA">
          <w:rPr>
            <w:rStyle w:val="Hipercze"/>
            <w:noProof/>
          </w:rPr>
          <w:t xml:space="preserve">Rys. 13.: Środowisko STM32CubeIDE z włączonym debugowaniem,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_Toc218271611 \h </w:instrText>
        </w:r>
        <w:r>
          <w:rPr>
            <w:noProof/>
            <w:webHidden/>
          </w:rPr>
        </w:r>
        <w:r>
          <w:rPr>
            <w:noProof/>
            <w:webHidden/>
          </w:rPr>
          <w:fldChar w:fldCharType="separate"/>
        </w:r>
        <w:r w:rsidR="00EA07CB">
          <w:rPr>
            <w:noProof/>
            <w:webHidden/>
          </w:rPr>
          <w:t>33</w:t>
        </w:r>
        <w:r>
          <w:rPr>
            <w:noProof/>
            <w:webHidden/>
          </w:rPr>
          <w:fldChar w:fldCharType="end"/>
        </w:r>
      </w:hyperlink>
    </w:p>
    <w:p w14:paraId="0B72543B" w14:textId="152FB78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2" w:history="1">
        <w:r w:rsidRPr="00911FBA">
          <w:rPr>
            <w:rStyle w:val="Hipercze"/>
            <w:noProof/>
          </w:rPr>
          <w:t xml:space="preserve">Rys. 14.: Środowisko Altium Designer,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_Toc218271612 \h </w:instrText>
        </w:r>
        <w:r>
          <w:rPr>
            <w:noProof/>
            <w:webHidden/>
          </w:rPr>
        </w:r>
        <w:r>
          <w:rPr>
            <w:noProof/>
            <w:webHidden/>
          </w:rPr>
          <w:fldChar w:fldCharType="separate"/>
        </w:r>
        <w:r w:rsidR="00EA07CB">
          <w:rPr>
            <w:noProof/>
            <w:webHidden/>
          </w:rPr>
          <w:t>34</w:t>
        </w:r>
        <w:r>
          <w:rPr>
            <w:noProof/>
            <w:webHidden/>
          </w:rPr>
          <w:fldChar w:fldCharType="end"/>
        </w:r>
      </w:hyperlink>
    </w:p>
    <w:p w14:paraId="3C162158" w14:textId="70BAE81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3" w:history="1">
        <w:r w:rsidRPr="00911FBA">
          <w:rPr>
            <w:rStyle w:val="Hipercze"/>
            <w:noProof/>
          </w:rPr>
          <w:t xml:space="preserve">Rys. 15.: Schemat elektryczny układu,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_Toc218271613 \h </w:instrText>
        </w:r>
        <w:r>
          <w:rPr>
            <w:noProof/>
            <w:webHidden/>
          </w:rPr>
        </w:r>
        <w:r>
          <w:rPr>
            <w:noProof/>
            <w:webHidden/>
          </w:rPr>
          <w:fldChar w:fldCharType="separate"/>
        </w:r>
        <w:r w:rsidR="00EA07CB">
          <w:rPr>
            <w:noProof/>
            <w:webHidden/>
          </w:rPr>
          <w:t>35</w:t>
        </w:r>
        <w:r>
          <w:rPr>
            <w:noProof/>
            <w:webHidden/>
          </w:rPr>
          <w:fldChar w:fldCharType="end"/>
        </w:r>
      </w:hyperlink>
    </w:p>
    <w:p w14:paraId="3809F281" w14:textId="5CF2158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4" w:history="1">
        <w:r w:rsidRPr="00911FBA">
          <w:rPr>
            <w:rStyle w:val="Hipercze"/>
            <w:noProof/>
          </w:rPr>
          <w:t xml:space="preserve">Rys. 16.: Schemat blokowy całego systemu,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_Toc218271614 \h </w:instrText>
        </w:r>
        <w:r>
          <w:rPr>
            <w:noProof/>
            <w:webHidden/>
          </w:rPr>
        </w:r>
        <w:r>
          <w:rPr>
            <w:noProof/>
            <w:webHidden/>
          </w:rPr>
          <w:fldChar w:fldCharType="separate"/>
        </w:r>
        <w:r w:rsidR="00EA07CB">
          <w:rPr>
            <w:noProof/>
            <w:webHidden/>
          </w:rPr>
          <w:t>38</w:t>
        </w:r>
        <w:r>
          <w:rPr>
            <w:noProof/>
            <w:webHidden/>
          </w:rPr>
          <w:fldChar w:fldCharType="end"/>
        </w:r>
      </w:hyperlink>
    </w:p>
    <w:p w14:paraId="70A907EA" w14:textId="3EA1868F"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5" w:history="1">
        <w:r w:rsidRPr="00911FBA">
          <w:rPr>
            <w:rStyle w:val="Hipercze"/>
            <w:noProof/>
          </w:rPr>
          <w:t xml:space="preserve">Rys. 17.: Inicjalizacja startowa w projekcie,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_Toc218271615 \h </w:instrText>
        </w:r>
        <w:r>
          <w:rPr>
            <w:noProof/>
            <w:webHidden/>
          </w:rPr>
        </w:r>
        <w:r>
          <w:rPr>
            <w:noProof/>
            <w:webHidden/>
          </w:rPr>
          <w:fldChar w:fldCharType="separate"/>
        </w:r>
        <w:r w:rsidR="00EA07CB">
          <w:rPr>
            <w:noProof/>
            <w:webHidden/>
          </w:rPr>
          <w:t>42</w:t>
        </w:r>
        <w:r>
          <w:rPr>
            <w:noProof/>
            <w:webHidden/>
          </w:rPr>
          <w:fldChar w:fldCharType="end"/>
        </w:r>
      </w:hyperlink>
    </w:p>
    <w:p w14:paraId="1FA1A009" w14:textId="710C1908"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6" w:history="1">
        <w:r w:rsidRPr="00911FBA">
          <w:rPr>
            <w:rStyle w:val="Hipercze"/>
            <w:noProof/>
          </w:rPr>
          <w:t xml:space="preserve">Rys. 18.: Pętla główna pliku </w:t>
        </w:r>
        <w:r w:rsidRPr="00911FBA">
          <w:rPr>
            <w:rStyle w:val="Hipercze"/>
            <w:i/>
            <w:iCs/>
            <w:noProof/>
          </w:rPr>
          <w:t>main.c</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_Toc218271616 \h </w:instrText>
        </w:r>
        <w:r>
          <w:rPr>
            <w:noProof/>
            <w:webHidden/>
          </w:rPr>
        </w:r>
        <w:r>
          <w:rPr>
            <w:noProof/>
            <w:webHidden/>
          </w:rPr>
          <w:fldChar w:fldCharType="separate"/>
        </w:r>
        <w:r w:rsidR="00EA07CB">
          <w:rPr>
            <w:noProof/>
            <w:webHidden/>
          </w:rPr>
          <w:t>44</w:t>
        </w:r>
        <w:r>
          <w:rPr>
            <w:noProof/>
            <w:webHidden/>
          </w:rPr>
          <w:fldChar w:fldCharType="end"/>
        </w:r>
      </w:hyperlink>
    </w:p>
    <w:p w14:paraId="16852ED9" w14:textId="5F30F4F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7" w:history="1">
        <w:r w:rsidRPr="00911FBA">
          <w:rPr>
            <w:rStyle w:val="Hipercze"/>
            <w:noProof/>
          </w:rPr>
          <w:t xml:space="preserve">Rys. 19.: Inicjalizacja mikrokontrolera w pliku </w:t>
        </w:r>
        <w:r w:rsidRPr="00911FBA">
          <w:rPr>
            <w:rStyle w:val="Hipercze"/>
            <w:i/>
            <w:iCs/>
            <w:noProof/>
          </w:rPr>
          <w:t>usb_host.c</w:t>
        </w:r>
        <w:r w:rsidRPr="00911FBA">
          <w:rPr>
            <w:rStyle w:val="Hipercze"/>
            <w:noProof/>
          </w:rPr>
          <w:t xml:space="preserve"> jako urządzenia USB w trybie Host,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_Toc218271617 \h </w:instrText>
        </w:r>
        <w:r>
          <w:rPr>
            <w:noProof/>
            <w:webHidden/>
          </w:rPr>
        </w:r>
        <w:r>
          <w:rPr>
            <w:noProof/>
            <w:webHidden/>
          </w:rPr>
          <w:fldChar w:fldCharType="separate"/>
        </w:r>
        <w:r w:rsidR="00EA07CB">
          <w:rPr>
            <w:noProof/>
            <w:webHidden/>
          </w:rPr>
          <w:t>46</w:t>
        </w:r>
        <w:r>
          <w:rPr>
            <w:noProof/>
            <w:webHidden/>
          </w:rPr>
          <w:fldChar w:fldCharType="end"/>
        </w:r>
      </w:hyperlink>
    </w:p>
    <w:p w14:paraId="0E62E971" w14:textId="7575E78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8" w:history="1">
        <w:r w:rsidRPr="00911FBA">
          <w:rPr>
            <w:rStyle w:val="Hipercze"/>
            <w:noProof/>
          </w:rPr>
          <w:t xml:space="preserve">Rys. 20.: Obsługa zdarzeń Hosta oraz aktualizacja </w:t>
        </w:r>
        <w:r w:rsidRPr="00911FBA">
          <w:rPr>
            <w:rStyle w:val="Hipercze"/>
            <w:i/>
            <w:iCs/>
            <w:noProof/>
          </w:rPr>
          <w:t xml:space="preserve">Appli_state </w:t>
        </w:r>
        <w:r w:rsidRPr="00911FBA">
          <w:rPr>
            <w:rStyle w:val="Hipercze"/>
            <w:noProof/>
          </w:rPr>
          <w:t xml:space="preserve">w funkcji </w:t>
        </w:r>
        <w:r w:rsidRPr="00911FBA">
          <w:rPr>
            <w:rStyle w:val="Hipercze"/>
            <w:i/>
            <w:iCs/>
            <w:noProof/>
          </w:rPr>
          <w:t>USBH_UserProcess()</w:t>
        </w:r>
        <w:r w:rsidRPr="00911FBA">
          <w:rPr>
            <w:rStyle w:val="Hipercze"/>
            <w:noProof/>
          </w:rPr>
          <w:t xml:space="preserv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_Toc218271618 \h </w:instrText>
        </w:r>
        <w:r>
          <w:rPr>
            <w:noProof/>
            <w:webHidden/>
          </w:rPr>
        </w:r>
        <w:r>
          <w:rPr>
            <w:noProof/>
            <w:webHidden/>
          </w:rPr>
          <w:fldChar w:fldCharType="separate"/>
        </w:r>
        <w:r w:rsidR="00EA07CB">
          <w:rPr>
            <w:noProof/>
            <w:webHidden/>
          </w:rPr>
          <w:t>48</w:t>
        </w:r>
        <w:r>
          <w:rPr>
            <w:noProof/>
            <w:webHidden/>
          </w:rPr>
          <w:fldChar w:fldCharType="end"/>
        </w:r>
      </w:hyperlink>
    </w:p>
    <w:p w14:paraId="03A246C8" w14:textId="75832C5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19" w:history="1">
        <w:r w:rsidRPr="00911FBA">
          <w:rPr>
            <w:rStyle w:val="Hipercze"/>
            <w:noProof/>
          </w:rPr>
          <w:t xml:space="preserve">Rys. 21.: Najważniejsze fragmenty funkcji </w:t>
        </w:r>
        <w:r w:rsidRPr="00911FBA">
          <w:rPr>
            <w:rStyle w:val="Hipercze"/>
            <w:i/>
            <w:iCs/>
            <w:noProof/>
          </w:rPr>
          <w:t>USBH_MIDI_Init()</w:t>
        </w:r>
        <w:r w:rsidRPr="00911FBA">
          <w:rPr>
            <w:rStyle w:val="Hipercze"/>
            <w:noProof/>
          </w:rPr>
          <w:t xml:space="preserve"> – inicjalizacja klasy, otwarcie pipe’a Bulk IN oraz inicjalizacja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_Toc218271619 \h </w:instrText>
        </w:r>
        <w:r>
          <w:rPr>
            <w:noProof/>
            <w:webHidden/>
          </w:rPr>
        </w:r>
        <w:r>
          <w:rPr>
            <w:noProof/>
            <w:webHidden/>
          </w:rPr>
          <w:fldChar w:fldCharType="separate"/>
        </w:r>
        <w:r w:rsidR="00EA07CB">
          <w:rPr>
            <w:noProof/>
            <w:webHidden/>
          </w:rPr>
          <w:t>51</w:t>
        </w:r>
        <w:r>
          <w:rPr>
            <w:noProof/>
            <w:webHidden/>
          </w:rPr>
          <w:fldChar w:fldCharType="end"/>
        </w:r>
      </w:hyperlink>
    </w:p>
    <w:p w14:paraId="03821903" w14:textId="3D9968B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0" w:history="1">
        <w:r w:rsidRPr="00911FBA">
          <w:rPr>
            <w:rStyle w:val="Hipercze"/>
            <w:noProof/>
          </w:rPr>
          <w:t xml:space="preserve">Rys. 22.: Fragment funkcji </w:t>
        </w:r>
        <w:r w:rsidRPr="00911FBA">
          <w:rPr>
            <w:rStyle w:val="Hipercze"/>
            <w:i/>
            <w:iCs/>
            <w:noProof/>
          </w:rPr>
          <w:t>USBH_MIDI_Process()</w:t>
        </w:r>
        <w:r w:rsidRPr="00911FBA">
          <w:rPr>
            <w:rStyle w:val="Hipercze"/>
            <w:noProof/>
          </w:rPr>
          <w:t xml:space="preserve"> – przejście stanów oraz dzielenie bufora na 4-bajtowe zdarzenia,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_Toc218271620 \h </w:instrText>
        </w:r>
        <w:r>
          <w:rPr>
            <w:noProof/>
            <w:webHidden/>
          </w:rPr>
        </w:r>
        <w:r>
          <w:rPr>
            <w:noProof/>
            <w:webHidden/>
          </w:rPr>
          <w:fldChar w:fldCharType="separate"/>
        </w:r>
        <w:r w:rsidR="00EA07CB">
          <w:rPr>
            <w:noProof/>
            <w:webHidden/>
          </w:rPr>
          <w:t>53</w:t>
        </w:r>
        <w:r>
          <w:rPr>
            <w:noProof/>
            <w:webHidden/>
          </w:rPr>
          <w:fldChar w:fldCharType="end"/>
        </w:r>
      </w:hyperlink>
    </w:p>
    <w:p w14:paraId="31063DF7" w14:textId="4FE2A12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1" w:history="1">
        <w:r w:rsidRPr="00911FBA">
          <w:rPr>
            <w:rStyle w:val="Hipercze"/>
            <w:noProof/>
          </w:rPr>
          <w:t xml:space="preserve">Rys. 23.: Funkcja </w:t>
        </w:r>
        <w:r w:rsidRPr="00911FBA">
          <w:rPr>
            <w:rStyle w:val="Hipercze"/>
            <w:i/>
            <w:iCs/>
            <w:noProof/>
          </w:rPr>
          <w:t>USBH_MIDI_GetEvent()</w:t>
        </w:r>
        <w:r w:rsidRPr="00911FBA">
          <w:rPr>
            <w:rStyle w:val="Hipercze"/>
            <w:noProof/>
          </w:rPr>
          <w:t xml:space="preserve">, odczyt pojedynczego zdarzenia z bufora FIFO,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_Toc218271621 \h </w:instrText>
        </w:r>
        <w:r>
          <w:rPr>
            <w:noProof/>
            <w:webHidden/>
          </w:rPr>
        </w:r>
        <w:r>
          <w:rPr>
            <w:noProof/>
            <w:webHidden/>
          </w:rPr>
          <w:fldChar w:fldCharType="separate"/>
        </w:r>
        <w:r w:rsidR="00EA07CB">
          <w:rPr>
            <w:noProof/>
            <w:webHidden/>
          </w:rPr>
          <w:t>54</w:t>
        </w:r>
        <w:r>
          <w:rPr>
            <w:noProof/>
            <w:webHidden/>
          </w:rPr>
          <w:fldChar w:fldCharType="end"/>
        </w:r>
      </w:hyperlink>
    </w:p>
    <w:p w14:paraId="5783F735" w14:textId="371DE90D"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2" w:history="1">
        <w:r w:rsidRPr="00911FBA">
          <w:rPr>
            <w:rStyle w:val="Hipercze"/>
            <w:noProof/>
          </w:rPr>
          <w:t xml:space="preserve">Rys. 24.: Fragment funkcji </w:t>
        </w:r>
        <w:r w:rsidRPr="00911FBA">
          <w:rPr>
            <w:rStyle w:val="Hipercze"/>
            <w:i/>
            <w:iCs/>
            <w:noProof/>
          </w:rPr>
          <w:t>Lesson_HandleInput()</w:t>
        </w:r>
        <w:r w:rsidRPr="00911FBA">
          <w:rPr>
            <w:rStyle w:val="Hipercze"/>
            <w:noProof/>
          </w:rPr>
          <w:t xml:space="preserve"> – logika trybu nauki SONG oraz CHORDS,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_Toc218271622 \h </w:instrText>
        </w:r>
        <w:r>
          <w:rPr>
            <w:noProof/>
            <w:webHidden/>
          </w:rPr>
        </w:r>
        <w:r>
          <w:rPr>
            <w:noProof/>
            <w:webHidden/>
          </w:rPr>
          <w:fldChar w:fldCharType="separate"/>
        </w:r>
        <w:r w:rsidR="00EA07CB">
          <w:rPr>
            <w:noProof/>
            <w:webHidden/>
          </w:rPr>
          <w:t>58</w:t>
        </w:r>
        <w:r>
          <w:rPr>
            <w:noProof/>
            <w:webHidden/>
          </w:rPr>
          <w:fldChar w:fldCharType="end"/>
        </w:r>
      </w:hyperlink>
    </w:p>
    <w:p w14:paraId="7CAF9B38" w14:textId="52E42326"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3" w:history="1">
        <w:r w:rsidRPr="00911FBA">
          <w:rPr>
            <w:rStyle w:val="Hipercze"/>
            <w:noProof/>
          </w:rPr>
          <w:t xml:space="preserve">Rys. 25.: Fragment funkcji </w:t>
        </w:r>
        <w:r w:rsidRPr="00911FBA">
          <w:rPr>
            <w:rStyle w:val="Hipercze"/>
            <w:i/>
            <w:iCs/>
            <w:noProof/>
          </w:rPr>
          <w:t>Lesson_HandleInput()</w:t>
        </w:r>
        <w:r w:rsidRPr="00911FBA">
          <w:rPr>
            <w:rStyle w:val="Hipercze"/>
            <w:noProof/>
          </w:rPr>
          <w:t xml:space="preserve"> – logika obsługi przycisków,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_Toc218271623 \h </w:instrText>
        </w:r>
        <w:r>
          <w:rPr>
            <w:noProof/>
            <w:webHidden/>
          </w:rPr>
        </w:r>
        <w:r>
          <w:rPr>
            <w:noProof/>
            <w:webHidden/>
          </w:rPr>
          <w:fldChar w:fldCharType="separate"/>
        </w:r>
        <w:r w:rsidR="00EA07CB">
          <w:rPr>
            <w:noProof/>
            <w:webHidden/>
          </w:rPr>
          <w:t>60</w:t>
        </w:r>
        <w:r>
          <w:rPr>
            <w:noProof/>
            <w:webHidden/>
          </w:rPr>
          <w:fldChar w:fldCharType="end"/>
        </w:r>
      </w:hyperlink>
    </w:p>
    <w:p w14:paraId="77E2B3EB" w14:textId="53DECA11"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4" w:history="1">
        <w:r w:rsidRPr="00911FBA">
          <w:rPr>
            <w:rStyle w:val="Hipercze"/>
            <w:noProof/>
          </w:rPr>
          <w:t xml:space="preserve">Rys. 26.: Fragment </w:t>
        </w:r>
        <w:r w:rsidRPr="00911FBA">
          <w:rPr>
            <w:rStyle w:val="Hipercze"/>
            <w:i/>
            <w:iCs/>
            <w:noProof/>
          </w:rPr>
          <w:t>App_Update()</w:t>
        </w:r>
        <w:r w:rsidRPr="00911FBA">
          <w:rPr>
            <w:rStyle w:val="Hipercze"/>
            <w:noProof/>
          </w:rPr>
          <w:t xml:space="preserve"> – obsługa przycisku RESET,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_Toc218271624 \h </w:instrText>
        </w:r>
        <w:r>
          <w:rPr>
            <w:noProof/>
            <w:webHidden/>
          </w:rPr>
        </w:r>
        <w:r>
          <w:rPr>
            <w:noProof/>
            <w:webHidden/>
          </w:rPr>
          <w:fldChar w:fldCharType="separate"/>
        </w:r>
        <w:r w:rsidR="00EA07CB">
          <w:rPr>
            <w:noProof/>
            <w:webHidden/>
          </w:rPr>
          <w:t>63</w:t>
        </w:r>
        <w:r>
          <w:rPr>
            <w:noProof/>
            <w:webHidden/>
          </w:rPr>
          <w:fldChar w:fldCharType="end"/>
        </w:r>
      </w:hyperlink>
    </w:p>
    <w:p w14:paraId="4F1D32E2" w14:textId="44762C0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5" w:history="1">
        <w:r w:rsidRPr="00911FBA">
          <w:rPr>
            <w:rStyle w:val="Hipercze"/>
            <w:noProof/>
          </w:rPr>
          <w:t xml:space="preserve">Rys. 27.: Funkcja </w:t>
        </w:r>
        <w:r w:rsidRPr="00911FBA">
          <w:rPr>
            <w:rStyle w:val="Hipercze"/>
            <w:i/>
            <w:iCs/>
            <w:noProof/>
          </w:rPr>
          <w:t>Button_Update()</w:t>
        </w:r>
        <w:r w:rsidRPr="00911FBA">
          <w:rPr>
            <w:rStyle w:val="Hipercze"/>
            <w:noProof/>
          </w:rPr>
          <w:t xml:space="preserve"> – implementacja generacji zdarzenia typu press,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_Toc218271625 \h </w:instrText>
        </w:r>
        <w:r>
          <w:rPr>
            <w:noProof/>
            <w:webHidden/>
          </w:rPr>
        </w:r>
        <w:r>
          <w:rPr>
            <w:noProof/>
            <w:webHidden/>
          </w:rPr>
          <w:fldChar w:fldCharType="separate"/>
        </w:r>
        <w:r w:rsidR="00EA07CB">
          <w:rPr>
            <w:noProof/>
            <w:webHidden/>
          </w:rPr>
          <w:t>66</w:t>
        </w:r>
        <w:r>
          <w:rPr>
            <w:noProof/>
            <w:webHidden/>
          </w:rPr>
          <w:fldChar w:fldCharType="end"/>
        </w:r>
      </w:hyperlink>
    </w:p>
    <w:p w14:paraId="2E35F353" w14:textId="3C077ED5"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6" w:history="1">
        <w:r w:rsidRPr="00911FBA">
          <w:rPr>
            <w:rStyle w:val="Hipercze"/>
            <w:noProof/>
          </w:rPr>
          <w:t xml:space="preserve">Rys. 28.: Fragment pliku </w:t>
        </w:r>
        <w:r w:rsidRPr="00911FBA">
          <w:rPr>
            <w:rStyle w:val="Hipercze"/>
            <w:i/>
            <w:iCs/>
            <w:noProof/>
          </w:rPr>
          <w:t>grove_lcd16x2_i2c.c</w:t>
        </w:r>
        <w:r w:rsidRPr="00911FBA">
          <w:rPr>
            <w:rStyle w:val="Hipercze"/>
            <w:noProof/>
          </w:rPr>
          <w:t xml:space="preserve">, funkcje wysyłające komendy oraz dane,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_Toc218271626 \h </w:instrText>
        </w:r>
        <w:r>
          <w:rPr>
            <w:noProof/>
            <w:webHidden/>
          </w:rPr>
        </w:r>
        <w:r>
          <w:rPr>
            <w:noProof/>
            <w:webHidden/>
          </w:rPr>
          <w:fldChar w:fldCharType="separate"/>
        </w:r>
        <w:r w:rsidR="00EA07CB">
          <w:rPr>
            <w:noProof/>
            <w:webHidden/>
          </w:rPr>
          <w:t>68</w:t>
        </w:r>
        <w:r>
          <w:rPr>
            <w:noProof/>
            <w:webHidden/>
          </w:rPr>
          <w:fldChar w:fldCharType="end"/>
        </w:r>
      </w:hyperlink>
    </w:p>
    <w:p w14:paraId="66C48E38" w14:textId="491A709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7" w:history="1">
        <w:r w:rsidRPr="00911FBA">
          <w:rPr>
            <w:rStyle w:val="Hipercze"/>
            <w:noProof/>
          </w:rPr>
          <w:t xml:space="preserve">Rys. 29.: Ekran startowy urządzenia,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_Toc218271627 \h </w:instrText>
        </w:r>
        <w:r>
          <w:rPr>
            <w:noProof/>
            <w:webHidden/>
          </w:rPr>
        </w:r>
        <w:r>
          <w:rPr>
            <w:noProof/>
            <w:webHidden/>
          </w:rPr>
          <w:fldChar w:fldCharType="separate"/>
        </w:r>
        <w:r w:rsidR="00EA07CB">
          <w:rPr>
            <w:noProof/>
            <w:webHidden/>
          </w:rPr>
          <w:t>71</w:t>
        </w:r>
        <w:r>
          <w:rPr>
            <w:noProof/>
            <w:webHidden/>
          </w:rPr>
          <w:fldChar w:fldCharType="end"/>
        </w:r>
      </w:hyperlink>
    </w:p>
    <w:p w14:paraId="1D90D6BC" w14:textId="0C99F882"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8" w:history="1">
        <w:r w:rsidRPr="00911FBA">
          <w:rPr>
            <w:rStyle w:val="Hipercze"/>
            <w:noProof/>
          </w:rPr>
          <w:t xml:space="preserve">Rys. 30.: Menu główne interfejsu użytkownika,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_Toc218271628 \h </w:instrText>
        </w:r>
        <w:r>
          <w:rPr>
            <w:noProof/>
            <w:webHidden/>
          </w:rPr>
        </w:r>
        <w:r>
          <w:rPr>
            <w:noProof/>
            <w:webHidden/>
          </w:rPr>
          <w:fldChar w:fldCharType="separate"/>
        </w:r>
        <w:r w:rsidR="00EA07CB">
          <w:rPr>
            <w:noProof/>
            <w:webHidden/>
          </w:rPr>
          <w:t>72</w:t>
        </w:r>
        <w:r>
          <w:rPr>
            <w:noProof/>
            <w:webHidden/>
          </w:rPr>
          <w:fldChar w:fldCharType="end"/>
        </w:r>
      </w:hyperlink>
    </w:p>
    <w:p w14:paraId="588A9C59" w14:textId="56B94CC7"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29" w:history="1">
        <w:r w:rsidRPr="00911FBA">
          <w:rPr>
            <w:rStyle w:val="Hipercze"/>
            <w:noProof/>
          </w:rPr>
          <w:t xml:space="preserve">Rys. 31.: Ekran legendy symboli,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_Toc218271629 \h </w:instrText>
        </w:r>
        <w:r>
          <w:rPr>
            <w:noProof/>
            <w:webHidden/>
          </w:rPr>
        </w:r>
        <w:r>
          <w:rPr>
            <w:noProof/>
            <w:webHidden/>
          </w:rPr>
          <w:fldChar w:fldCharType="separate"/>
        </w:r>
        <w:r w:rsidR="00EA07CB">
          <w:rPr>
            <w:noProof/>
            <w:webHidden/>
          </w:rPr>
          <w:t>73</w:t>
        </w:r>
        <w:r>
          <w:rPr>
            <w:noProof/>
            <w:webHidden/>
          </w:rPr>
          <w:fldChar w:fldCharType="end"/>
        </w:r>
      </w:hyperlink>
    </w:p>
    <w:p w14:paraId="589CE90F" w14:textId="66740060"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0" w:history="1">
        <w:r w:rsidRPr="00911FBA">
          <w:rPr>
            <w:rStyle w:val="Hipercze"/>
            <w:noProof/>
          </w:rPr>
          <w:t xml:space="preserve">Rys. 32.: Lista utworów w trybie SONG,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_Toc218271630 \h </w:instrText>
        </w:r>
        <w:r>
          <w:rPr>
            <w:noProof/>
            <w:webHidden/>
          </w:rPr>
        </w:r>
        <w:r>
          <w:rPr>
            <w:noProof/>
            <w:webHidden/>
          </w:rPr>
          <w:fldChar w:fldCharType="separate"/>
        </w:r>
        <w:r w:rsidR="00EA07CB">
          <w:rPr>
            <w:noProof/>
            <w:webHidden/>
          </w:rPr>
          <w:t>74</w:t>
        </w:r>
        <w:r>
          <w:rPr>
            <w:noProof/>
            <w:webHidden/>
          </w:rPr>
          <w:fldChar w:fldCharType="end"/>
        </w:r>
      </w:hyperlink>
    </w:p>
    <w:p w14:paraId="16A5BF6A" w14:textId="19476DC3"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1" w:history="1">
        <w:r w:rsidRPr="00911FBA">
          <w:rPr>
            <w:rStyle w:val="Hipercze"/>
            <w:noProof/>
          </w:rPr>
          <w:t xml:space="preserve">Rys. 33.: Ekran lekcji w trybie SONG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_Toc218271631 \h </w:instrText>
        </w:r>
        <w:r>
          <w:rPr>
            <w:noProof/>
            <w:webHidden/>
          </w:rPr>
        </w:r>
        <w:r>
          <w:rPr>
            <w:noProof/>
            <w:webHidden/>
          </w:rPr>
          <w:fldChar w:fldCharType="separate"/>
        </w:r>
        <w:r w:rsidR="00EA07CB">
          <w:rPr>
            <w:noProof/>
            <w:webHidden/>
          </w:rPr>
          <w:t>75</w:t>
        </w:r>
        <w:r>
          <w:rPr>
            <w:noProof/>
            <w:webHidden/>
          </w:rPr>
          <w:fldChar w:fldCharType="end"/>
        </w:r>
      </w:hyperlink>
    </w:p>
    <w:p w14:paraId="6FAD0C9D" w14:textId="18E3B1DE"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2" w:history="1">
        <w:r w:rsidRPr="00911FBA">
          <w:rPr>
            <w:rStyle w:val="Hipercze"/>
            <w:noProof/>
          </w:rPr>
          <w:t xml:space="preserve">Rys. 34.: Ekran lekcji w trybie CHORDS (przykładowy krok),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_Toc218271632 \h </w:instrText>
        </w:r>
        <w:r>
          <w:rPr>
            <w:noProof/>
            <w:webHidden/>
          </w:rPr>
        </w:r>
        <w:r>
          <w:rPr>
            <w:noProof/>
            <w:webHidden/>
          </w:rPr>
          <w:fldChar w:fldCharType="separate"/>
        </w:r>
        <w:r w:rsidR="00EA07CB">
          <w:rPr>
            <w:noProof/>
            <w:webHidden/>
          </w:rPr>
          <w:t>76</w:t>
        </w:r>
        <w:r>
          <w:rPr>
            <w:noProof/>
            <w:webHidden/>
          </w:rPr>
          <w:fldChar w:fldCharType="end"/>
        </w:r>
      </w:hyperlink>
    </w:p>
    <w:p w14:paraId="5CC9CB55" w14:textId="056B9BBC" w:rsidR="005F547B" w:rsidRDefault="005F547B">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271633" w:history="1">
        <w:r w:rsidRPr="00911FBA">
          <w:rPr>
            <w:rStyle w:val="Hipercze"/>
            <w:noProof/>
          </w:rPr>
          <w:t xml:space="preserve">Rys. 35.: Ekran podsumowania wyświetlany po zakończeniu lekcji, </w:t>
        </w:r>
        <w:r w:rsidRPr="00911FBA">
          <w:rPr>
            <w:rStyle w:val="Hipercze"/>
            <w:i/>
            <w:iCs/>
            <w:noProof/>
          </w:rPr>
          <w:t>źródło: opracowanie własne</w:t>
        </w:r>
        <w:r>
          <w:rPr>
            <w:noProof/>
            <w:webHidden/>
          </w:rPr>
          <w:tab/>
        </w:r>
        <w:r>
          <w:rPr>
            <w:noProof/>
            <w:webHidden/>
          </w:rPr>
          <w:fldChar w:fldCharType="begin"/>
        </w:r>
        <w:r>
          <w:rPr>
            <w:noProof/>
            <w:webHidden/>
          </w:rPr>
          <w:instrText xml:space="preserve"> PAGEREF _Toc218271633 \h </w:instrText>
        </w:r>
        <w:r>
          <w:rPr>
            <w:noProof/>
            <w:webHidden/>
          </w:rPr>
        </w:r>
        <w:r>
          <w:rPr>
            <w:noProof/>
            <w:webHidden/>
          </w:rPr>
          <w:fldChar w:fldCharType="separate"/>
        </w:r>
        <w:r w:rsidR="00EA07CB">
          <w:rPr>
            <w:noProof/>
            <w:webHidden/>
          </w:rPr>
          <w:t>77</w:t>
        </w:r>
        <w:r>
          <w:rPr>
            <w:noProof/>
            <w:webHidden/>
          </w:rPr>
          <w:fldChar w:fldCharType="end"/>
        </w:r>
      </w:hyperlink>
    </w:p>
    <w:p w14:paraId="63CD67E4" w14:textId="41DF5060" w:rsidR="00607943" w:rsidRDefault="00AC79A8" w:rsidP="005F547B">
      <w:pPr>
        <w:pStyle w:val="Tekstpodstawowyzwciciem"/>
        <w:ind w:firstLine="0"/>
      </w:pPr>
      <w:r>
        <w:fldChar w:fldCharType="end"/>
      </w:r>
    </w:p>
    <w:sectPr w:rsidR="00607943">
      <w:headerReference w:type="default" r:id="rId91"/>
      <w:headerReference w:type="first" r:id="rId92"/>
      <w:type w:val="continuous"/>
      <w:pgSz w:w="11906" w:h="16838" w:code="9"/>
      <w:pgMar w:top="1418" w:right="1418" w:bottom="1418" w:left="1985"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1" w:author="Jacek Kołodziej" w:date="2026-01-06T22:27:00Z" w:initials="JK">
    <w:p w14:paraId="2E7FA845" w14:textId="77777777" w:rsidR="00966550" w:rsidRDefault="00966550" w:rsidP="00966550">
      <w:pPr>
        <w:pStyle w:val="Tekstkomentarza"/>
        <w:jc w:val="left"/>
      </w:pPr>
      <w:r>
        <w:rPr>
          <w:rStyle w:val="Odwoaniedokomentarza"/>
        </w:rPr>
        <w:annotationRef/>
      </w:r>
      <w:r>
        <w:t xml:space="preserve">Żargon </w:t>
      </w:r>
    </w:p>
  </w:comment>
  <w:comment w:id="13" w:author="Jacek Kołodziej" w:date="2026-01-06T22:27:00Z" w:initials="JK">
    <w:p w14:paraId="76538AC7" w14:textId="77777777" w:rsidR="00B37208" w:rsidRDefault="00B37208" w:rsidP="00B37208">
      <w:pPr>
        <w:pStyle w:val="Tekstkomentarza"/>
        <w:jc w:val="left"/>
      </w:pPr>
      <w:r>
        <w:rPr>
          <w:rStyle w:val="Odwoaniedokomentarza"/>
        </w:rPr>
        <w:annotationRef/>
      </w:r>
      <w:r>
        <w:t>Nie rozumiem, proszę to rozwinąć</w:t>
      </w:r>
    </w:p>
  </w:comment>
  <w:comment w:id="14" w:author="Jacek Kołodziej" w:date="2026-01-06T22:28:00Z" w:initials="JK">
    <w:p w14:paraId="6E530160" w14:textId="77777777" w:rsidR="006E1046" w:rsidRDefault="006E1046" w:rsidP="006E1046">
      <w:pPr>
        <w:pStyle w:val="Tekstkomentarza"/>
        <w:jc w:val="left"/>
      </w:pPr>
      <w:r>
        <w:rPr>
          <w:rStyle w:val="Odwoaniedokomentarza"/>
        </w:rPr>
        <w:annotationRef/>
      </w:r>
      <w:r>
        <w:t>Znowu żargonowe określenie</w:t>
      </w:r>
    </w:p>
  </w:comment>
  <w:comment w:id="29" w:author="Jacek Kołodziej" w:date="2026-01-06T22:29:00Z" w:initials="JK">
    <w:p w14:paraId="33C599D3" w14:textId="77777777" w:rsidR="00B3384A" w:rsidRDefault="00B3384A" w:rsidP="00B3384A">
      <w:pPr>
        <w:pStyle w:val="Tekstkomentarza"/>
        <w:jc w:val="left"/>
      </w:pPr>
      <w:r>
        <w:rPr>
          <w:rStyle w:val="Odwoaniedokomentarza"/>
        </w:rPr>
        <w:annotationRef/>
      </w:r>
      <w:r>
        <w:t>????</w:t>
      </w:r>
    </w:p>
  </w:comment>
  <w:comment w:id="57" w:author="Jacek Kołodziej" w:date="2026-01-06T22:33:00Z" w:initials="JK">
    <w:p w14:paraId="6449AE9F" w14:textId="77777777" w:rsidR="00F16364" w:rsidRDefault="00F16364" w:rsidP="00F16364">
      <w:pPr>
        <w:pStyle w:val="Tekstkomentarza"/>
        <w:jc w:val="left"/>
      </w:pPr>
      <w:r>
        <w:rPr>
          <w:rStyle w:val="Odwoaniedokomentarza"/>
        </w:rPr>
        <w:annotationRef/>
      </w:r>
      <w:r>
        <w:t xml:space="preserve">Nic Pan nie napisał jeszcze o projekcie  urządzenia, może przenieść ten fragment dale, tu tylko oddać jaki rodzaj danych USB pan będzie używał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E7FA845" w15:done="0"/>
  <w15:commentEx w15:paraId="76538AC7" w15:done="0"/>
  <w15:commentEx w15:paraId="6E530160" w15:done="0"/>
  <w15:commentEx w15:paraId="33C599D3" w15:done="0"/>
  <w15:commentEx w15:paraId="6449AE9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6F6676D" w16cex:dateUtc="2026-01-06T21:27:00Z"/>
  <w16cex:commentExtensible w16cex:durableId="47F42277" w16cex:dateUtc="2026-01-06T21:27:00Z"/>
  <w16cex:commentExtensible w16cex:durableId="592DBA25" w16cex:dateUtc="2026-01-06T21:28:00Z"/>
  <w16cex:commentExtensible w16cex:durableId="2E48F84D" w16cex:dateUtc="2026-01-06T21:29:00Z"/>
  <w16cex:commentExtensible w16cex:durableId="632F00A2" w16cex:dateUtc="2026-01-06T21: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E7FA845" w16cid:durableId="46F6676D"/>
  <w16cid:commentId w16cid:paraId="76538AC7" w16cid:durableId="47F42277"/>
  <w16cid:commentId w16cid:paraId="6E530160" w16cid:durableId="592DBA25"/>
  <w16cid:commentId w16cid:paraId="33C599D3" w16cid:durableId="2E48F84D"/>
  <w16cid:commentId w16cid:paraId="6449AE9F" w16cid:durableId="632F00A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8A4700" w14:textId="77777777" w:rsidR="002002BC" w:rsidRDefault="002002BC">
      <w:r>
        <w:separator/>
      </w:r>
    </w:p>
  </w:endnote>
  <w:endnote w:type="continuationSeparator" w:id="0">
    <w:p w14:paraId="7AA85FA4" w14:textId="77777777" w:rsidR="002002BC" w:rsidRDefault="002002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53AA70" w14:textId="77777777" w:rsidR="002002BC" w:rsidRDefault="002002BC">
      <w:r>
        <w:separator/>
      </w:r>
    </w:p>
  </w:footnote>
  <w:footnote w:type="continuationSeparator" w:id="0">
    <w:p w14:paraId="0A9CE054" w14:textId="77777777" w:rsidR="002002BC" w:rsidRDefault="002002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06B4F4B0" w:rsidR="00607943" w:rsidRDefault="00EA07CB">
    <w:pPr>
      <w:pStyle w:val="Nagwek"/>
    </w:pPr>
    <w:fldSimple w:instr=" STYLEREF &quot;Nagłówek 1&quot; \* MERGEFORMAT ">
      <w:r w:rsidR="00F16364">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673C5383" w:rsidR="00607943" w:rsidRDefault="00EA07CB">
    <w:pPr>
      <w:pStyle w:val="Nagwek"/>
    </w:pPr>
    <w:fldSimple w:instr=" STYLEREF &quot;Nagłówek 1&quot; \* MERGEFORMAT ">
      <w:r w:rsidR="00F16364">
        <w:rPr>
          <w:noProof/>
        </w:rPr>
        <w:t>Bibliografia</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cek Kołodziej">
    <w15:presenceInfo w15:providerId="Windows Live" w15:userId="4c713e257e8676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trackRevisions/>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37D93"/>
    <w:rsid w:val="0004036F"/>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6962"/>
    <w:rsid w:val="00137287"/>
    <w:rsid w:val="00137AFC"/>
    <w:rsid w:val="00141A34"/>
    <w:rsid w:val="001471AB"/>
    <w:rsid w:val="00153CD4"/>
    <w:rsid w:val="00155324"/>
    <w:rsid w:val="001556C9"/>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C6149"/>
    <w:rsid w:val="001E10A9"/>
    <w:rsid w:val="001F2CB6"/>
    <w:rsid w:val="001F491E"/>
    <w:rsid w:val="002002BC"/>
    <w:rsid w:val="002203AC"/>
    <w:rsid w:val="00221DE7"/>
    <w:rsid w:val="00225A02"/>
    <w:rsid w:val="002318E2"/>
    <w:rsid w:val="00243C7C"/>
    <w:rsid w:val="00245E73"/>
    <w:rsid w:val="00251B22"/>
    <w:rsid w:val="00252B31"/>
    <w:rsid w:val="0025786C"/>
    <w:rsid w:val="00263169"/>
    <w:rsid w:val="0026449E"/>
    <w:rsid w:val="00270FED"/>
    <w:rsid w:val="00284AAD"/>
    <w:rsid w:val="00287D0B"/>
    <w:rsid w:val="002A00B8"/>
    <w:rsid w:val="002B19E3"/>
    <w:rsid w:val="002B1FAF"/>
    <w:rsid w:val="002B3DC2"/>
    <w:rsid w:val="002B72F0"/>
    <w:rsid w:val="002C2F9C"/>
    <w:rsid w:val="002C3258"/>
    <w:rsid w:val="002D221E"/>
    <w:rsid w:val="002D259E"/>
    <w:rsid w:val="002D328A"/>
    <w:rsid w:val="002E2E06"/>
    <w:rsid w:val="002E68C6"/>
    <w:rsid w:val="002F2637"/>
    <w:rsid w:val="002F2B2E"/>
    <w:rsid w:val="00300F93"/>
    <w:rsid w:val="00313F9C"/>
    <w:rsid w:val="0031639B"/>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C6C2F"/>
    <w:rsid w:val="003D467A"/>
    <w:rsid w:val="003F1059"/>
    <w:rsid w:val="003F5F6D"/>
    <w:rsid w:val="00411E5E"/>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802D5"/>
    <w:rsid w:val="00494017"/>
    <w:rsid w:val="0049585F"/>
    <w:rsid w:val="004B0D53"/>
    <w:rsid w:val="004B5430"/>
    <w:rsid w:val="004C2DEC"/>
    <w:rsid w:val="004E4553"/>
    <w:rsid w:val="004E6FEE"/>
    <w:rsid w:val="004F047B"/>
    <w:rsid w:val="004F48BF"/>
    <w:rsid w:val="004F70F3"/>
    <w:rsid w:val="004F7749"/>
    <w:rsid w:val="00507E77"/>
    <w:rsid w:val="00512448"/>
    <w:rsid w:val="00515180"/>
    <w:rsid w:val="00527918"/>
    <w:rsid w:val="00530EB3"/>
    <w:rsid w:val="00535274"/>
    <w:rsid w:val="005440D4"/>
    <w:rsid w:val="00544AED"/>
    <w:rsid w:val="00556957"/>
    <w:rsid w:val="00566C9A"/>
    <w:rsid w:val="005728B4"/>
    <w:rsid w:val="00573C39"/>
    <w:rsid w:val="005835A3"/>
    <w:rsid w:val="00585010"/>
    <w:rsid w:val="00592110"/>
    <w:rsid w:val="005A40D6"/>
    <w:rsid w:val="005A62AC"/>
    <w:rsid w:val="005A72E2"/>
    <w:rsid w:val="005C19F7"/>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0E8F"/>
    <w:rsid w:val="0067348A"/>
    <w:rsid w:val="0068132C"/>
    <w:rsid w:val="00681A36"/>
    <w:rsid w:val="006821E9"/>
    <w:rsid w:val="006863B6"/>
    <w:rsid w:val="00686FC8"/>
    <w:rsid w:val="00691254"/>
    <w:rsid w:val="006A62D7"/>
    <w:rsid w:val="006A7A04"/>
    <w:rsid w:val="006B24F1"/>
    <w:rsid w:val="006B3CC1"/>
    <w:rsid w:val="006B4B52"/>
    <w:rsid w:val="006C39CA"/>
    <w:rsid w:val="006C7673"/>
    <w:rsid w:val="006E1046"/>
    <w:rsid w:val="006F0B86"/>
    <w:rsid w:val="006F3DC7"/>
    <w:rsid w:val="006F53B2"/>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324A"/>
    <w:rsid w:val="007C6F63"/>
    <w:rsid w:val="007D4B25"/>
    <w:rsid w:val="007E082D"/>
    <w:rsid w:val="007F2660"/>
    <w:rsid w:val="007F5BB4"/>
    <w:rsid w:val="007F7A5F"/>
    <w:rsid w:val="00813E7A"/>
    <w:rsid w:val="00815998"/>
    <w:rsid w:val="00833AEC"/>
    <w:rsid w:val="00835254"/>
    <w:rsid w:val="00840BCD"/>
    <w:rsid w:val="008443E6"/>
    <w:rsid w:val="00845ACE"/>
    <w:rsid w:val="00846366"/>
    <w:rsid w:val="00850EB9"/>
    <w:rsid w:val="0085278F"/>
    <w:rsid w:val="00857126"/>
    <w:rsid w:val="008854DE"/>
    <w:rsid w:val="00886A58"/>
    <w:rsid w:val="0088719D"/>
    <w:rsid w:val="00894C9B"/>
    <w:rsid w:val="008B0139"/>
    <w:rsid w:val="008B151E"/>
    <w:rsid w:val="008D54E7"/>
    <w:rsid w:val="008E35EC"/>
    <w:rsid w:val="008E43A9"/>
    <w:rsid w:val="008E5E38"/>
    <w:rsid w:val="008F06A4"/>
    <w:rsid w:val="008F436E"/>
    <w:rsid w:val="008F5A15"/>
    <w:rsid w:val="0090086B"/>
    <w:rsid w:val="0090323F"/>
    <w:rsid w:val="0090519A"/>
    <w:rsid w:val="0092173D"/>
    <w:rsid w:val="00931E79"/>
    <w:rsid w:val="00932786"/>
    <w:rsid w:val="00933FAC"/>
    <w:rsid w:val="00950C58"/>
    <w:rsid w:val="009528BF"/>
    <w:rsid w:val="009550AA"/>
    <w:rsid w:val="009578E9"/>
    <w:rsid w:val="009657CE"/>
    <w:rsid w:val="00966550"/>
    <w:rsid w:val="009668D0"/>
    <w:rsid w:val="009673B6"/>
    <w:rsid w:val="0097102C"/>
    <w:rsid w:val="0097401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32632"/>
    <w:rsid w:val="00A33CB6"/>
    <w:rsid w:val="00A37F3B"/>
    <w:rsid w:val="00A40F8F"/>
    <w:rsid w:val="00A42C7F"/>
    <w:rsid w:val="00A51FB1"/>
    <w:rsid w:val="00A6477C"/>
    <w:rsid w:val="00A71459"/>
    <w:rsid w:val="00A823C7"/>
    <w:rsid w:val="00A87513"/>
    <w:rsid w:val="00A901F5"/>
    <w:rsid w:val="00A929E3"/>
    <w:rsid w:val="00AA1048"/>
    <w:rsid w:val="00AB4FD8"/>
    <w:rsid w:val="00AB5A11"/>
    <w:rsid w:val="00AC32D8"/>
    <w:rsid w:val="00AC5953"/>
    <w:rsid w:val="00AC79A8"/>
    <w:rsid w:val="00AC7FBF"/>
    <w:rsid w:val="00AE53AE"/>
    <w:rsid w:val="00AE5AA2"/>
    <w:rsid w:val="00AF656B"/>
    <w:rsid w:val="00AF6BBD"/>
    <w:rsid w:val="00B133C1"/>
    <w:rsid w:val="00B2542E"/>
    <w:rsid w:val="00B27B70"/>
    <w:rsid w:val="00B33065"/>
    <w:rsid w:val="00B3384A"/>
    <w:rsid w:val="00B3462E"/>
    <w:rsid w:val="00B37208"/>
    <w:rsid w:val="00B42BEF"/>
    <w:rsid w:val="00B50D0D"/>
    <w:rsid w:val="00B5153B"/>
    <w:rsid w:val="00B669E1"/>
    <w:rsid w:val="00B76525"/>
    <w:rsid w:val="00B81902"/>
    <w:rsid w:val="00B82660"/>
    <w:rsid w:val="00B8647F"/>
    <w:rsid w:val="00B95A2D"/>
    <w:rsid w:val="00BA5231"/>
    <w:rsid w:val="00BA5D6D"/>
    <w:rsid w:val="00BA6AF4"/>
    <w:rsid w:val="00BB268E"/>
    <w:rsid w:val="00BB3B05"/>
    <w:rsid w:val="00BC1969"/>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7799E"/>
    <w:rsid w:val="00C8117C"/>
    <w:rsid w:val="00C8523C"/>
    <w:rsid w:val="00C92CA5"/>
    <w:rsid w:val="00C954F9"/>
    <w:rsid w:val="00CB1CC4"/>
    <w:rsid w:val="00CC1E4A"/>
    <w:rsid w:val="00CC4C34"/>
    <w:rsid w:val="00CC68C9"/>
    <w:rsid w:val="00CC6B96"/>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82E9B"/>
    <w:rsid w:val="00D915DD"/>
    <w:rsid w:val="00DA1356"/>
    <w:rsid w:val="00DC0948"/>
    <w:rsid w:val="00DE13FD"/>
    <w:rsid w:val="00DE6DFB"/>
    <w:rsid w:val="00DF571D"/>
    <w:rsid w:val="00DF67CC"/>
    <w:rsid w:val="00E03824"/>
    <w:rsid w:val="00E13079"/>
    <w:rsid w:val="00E13B0D"/>
    <w:rsid w:val="00E2106B"/>
    <w:rsid w:val="00E30679"/>
    <w:rsid w:val="00E33E55"/>
    <w:rsid w:val="00E34FEC"/>
    <w:rsid w:val="00E35411"/>
    <w:rsid w:val="00E40269"/>
    <w:rsid w:val="00E40FED"/>
    <w:rsid w:val="00E4662E"/>
    <w:rsid w:val="00E61429"/>
    <w:rsid w:val="00E65731"/>
    <w:rsid w:val="00E7269C"/>
    <w:rsid w:val="00E73CEE"/>
    <w:rsid w:val="00E85F2E"/>
    <w:rsid w:val="00E866F5"/>
    <w:rsid w:val="00E92FF8"/>
    <w:rsid w:val="00E93717"/>
    <w:rsid w:val="00EA07CB"/>
    <w:rsid w:val="00EB017D"/>
    <w:rsid w:val="00EB6E79"/>
    <w:rsid w:val="00EC009F"/>
    <w:rsid w:val="00EC28B8"/>
    <w:rsid w:val="00EC4898"/>
    <w:rsid w:val="00ED36D4"/>
    <w:rsid w:val="00ED472A"/>
    <w:rsid w:val="00ED4D8E"/>
    <w:rsid w:val="00EE6F4F"/>
    <w:rsid w:val="00EF6C67"/>
    <w:rsid w:val="00F00A50"/>
    <w:rsid w:val="00F00FF6"/>
    <w:rsid w:val="00F04F52"/>
    <w:rsid w:val="00F071D3"/>
    <w:rsid w:val="00F13D85"/>
    <w:rsid w:val="00F16364"/>
    <w:rsid w:val="00F22A63"/>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unhideWhenUsed/>
    <w:rsid w:val="00A33CB6"/>
    <w:rPr>
      <w:sz w:val="20"/>
      <w:szCs w:val="20"/>
    </w:rPr>
  </w:style>
  <w:style w:type="character" w:customStyle="1" w:styleId="TekstkomentarzaZnak">
    <w:name w:val="Tekst komentarza Znak"/>
    <w:basedOn w:val="Domylnaczcionkaakapitu"/>
    <w:link w:val="Tekstkomentarza"/>
    <w:uiPriority w:val="99"/>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oprawka">
    <w:name w:val="Revision"/>
    <w:hidden/>
    <w:uiPriority w:val="99"/>
    <w:semiHidden/>
    <w:rsid w:val="00BA5D6D"/>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hyperlink" Target="https://midi.org/standard-midi-files-specification" TargetMode="External"/><Relationship Id="rId68" Type="http://schemas.openxmlformats.org/officeDocument/2006/relationships/hyperlink" Target="https://www.casio.com/us/search/?query=CASIO%20LK&amp;type=product" TargetMode="External"/><Relationship Id="rId84" Type="http://schemas.openxmlformats.org/officeDocument/2006/relationships/hyperlink" Target="https://www.altium.com/documentation/altium-designer" TargetMode="External"/><Relationship Id="rId89" Type="http://schemas.openxmlformats.org/officeDocument/2006/relationships/hyperlink" Target="https://www.st.com/resource/en/datasheet/stm32l476je.pdf" TargetMode="Externa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hyperlink" Target="https://midi.org/about-midi-part-4midi-files" TargetMode="External"/><Relationship Id="rId74"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9" Type="http://schemas.openxmlformats.org/officeDocument/2006/relationships/hyperlink" Target="https://www.usb.org/sites/default/files/midi10.pdf" TargetMode="External"/><Relationship Id="rId5" Type="http://schemas.openxmlformats.org/officeDocument/2006/relationships/numbering" Target="numbering.xml"/><Relationship Id="rId90" Type="http://schemas.openxmlformats.org/officeDocument/2006/relationships/hyperlink" Target="https://www.thesycon.de/eng/usb_descriptordumper.shtml" TargetMode="External"/><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hyperlink" Target="https://www.chd-el.cz/support/application/app001-midi/" TargetMode="External"/><Relationship Id="rId69" Type="http://schemas.openxmlformats.org/officeDocument/2006/relationships/hyperlink" Target="https://www.casio.com/content/dam/casio/global/support/manuals/electronic-musical-instruments/pdf/008-en/l/LKS250_usersguide_B_EN.pdf" TargetMode="Externa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www.usb.org/document-library/usb-20-specification" TargetMode="External"/><Relationship Id="rId80" Type="http://schemas.openxmlformats.org/officeDocument/2006/relationships/hyperlink" Target="https://www.st.com/resource/en/data_brief/stm32cubemx.pdf" TargetMode="External"/><Relationship Id="rId85" Type="http://schemas.openxmlformats.org/officeDocument/2006/relationships/hyperlink" Target="https://www.altium.com/documentation/altium-designer"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comments" Target="comments.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midi.org/about-midi-part-4midi-files" TargetMode="External"/><Relationship Id="rId67" Type="http://schemas.openxmlformats.org/officeDocument/2006/relationships/hyperlink" Target="https://www.synthesiagame.com/" TargetMode="External"/><Relationship Id="rId20" Type="http://schemas.microsoft.com/office/2018/08/relationships/commentsExtensible" Target="commentsExtensible.xm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midi.org/standard-midi-files-specification" TargetMode="External"/><Relationship Id="rId70" Type="http://schemas.openxmlformats.org/officeDocument/2006/relationships/hyperlink" Target="https://www.casio.com/content/dam/casio/global/support/manuals/electronic-musical-instruments/pdf/008-en/l/LKS250_usersguide_B_EN.pdf" TargetMode="External"/><Relationship Id="rId75"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83" Type="http://schemas.openxmlformats.org/officeDocument/2006/relationships/hyperlink" Target="https://www.st.com/resource/en/user_manual/um2609-stm32cubeide-user-guide-stmicroelectronics.pdf" TargetMode="External"/><Relationship Id="rId88" Type="http://schemas.openxmlformats.org/officeDocument/2006/relationships/hyperlink" Target="https://www.st.com/resource/en/datasheet/stm32l476je.pdf" TargetMode="External"/><Relationship Id="rId9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midi.org/midi-history-chapter-6-midi-begins-1981-1983" TargetMode="Externa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midi.org/midi-1-0-detailed-specification" TargetMode="External"/><Relationship Id="rId65" Type="http://schemas.openxmlformats.org/officeDocument/2006/relationships/hyperlink" Target="https://www.chd-el.cz/support/application/app001-midi/" TargetMode="External"/><Relationship Id="rId73" Type="http://schemas.openxmlformats.org/officeDocument/2006/relationships/hyperlink" Target="https://www.usb.org/document-library/usb-20-specification" TargetMode="External"/><Relationship Id="rId78" Type="http://schemas.openxmlformats.org/officeDocument/2006/relationships/hyperlink" Target="https://www.usb.org/sites/default/files/midi10.pdf" TargetMode="External"/><Relationship Id="rId81" Type="http://schemas.openxmlformats.org/officeDocument/2006/relationships/hyperlink" Target="https://www.st.com/resource/en/data_brief/stm32cubemx.pdf" TargetMode="External"/><Relationship Id="rId86" Type="http://schemas.openxmlformats.org/officeDocument/2006/relationships/hyperlink" Target="https://wiki.seeedstudio.com/Grove-16x2_LCD_Series/" TargetMode="External"/><Relationship Id="rId94"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microsoft.com/office/2011/relationships/commentsExtended" Target="commentsExtended.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yperlink" Target="https://www.st.com/resource/en/user_manual/um1720-stm32cube-usb-host-library-stmicroelectronics.pdf" TargetMode="External"/><Relationship Id="rId7" Type="http://schemas.openxmlformats.org/officeDocument/2006/relationships/settings" Target="settings.xml"/><Relationship Id="rId71" Type="http://schemas.openxmlformats.org/officeDocument/2006/relationships/hyperlink" Target="https://web.casio.com/app/en/play/top.html" TargetMode="External"/><Relationship Id="rId92" Type="http://schemas.openxmlformats.org/officeDocument/2006/relationships/header" Target="header5.xml"/><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hyperlink" Target="https://www.flowkey.com/en" TargetMode="External"/><Relationship Id="rId87" Type="http://schemas.openxmlformats.org/officeDocument/2006/relationships/hyperlink" Target="https://wiki.seeedstudio.com/Grove-16x2_LCD_Series/" TargetMode="External"/><Relationship Id="rId61" Type="http://schemas.openxmlformats.org/officeDocument/2006/relationships/hyperlink" Target="https://midi.org/midi-1-0-detailed-specification" TargetMode="External"/><Relationship Id="rId82" Type="http://schemas.openxmlformats.org/officeDocument/2006/relationships/hyperlink" Target="https://www.st.com/resource/en/user_manual/um2609-stm32cubeide-user-guide-stmicroelectronics.pdf" TargetMode="External"/><Relationship Id="rId19" Type="http://schemas.microsoft.com/office/2016/09/relationships/commentsIds" Target="commentsIds.xml"/><Relationship Id="rId14" Type="http://schemas.openxmlformats.org/officeDocument/2006/relationships/header" Target="header2.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hyperlink" Target="https://midi.org/midi-history-chapter-6-midi-begins-1981-1983" TargetMode="External"/><Relationship Id="rId77" Type="http://schemas.openxmlformats.org/officeDocument/2006/relationships/hyperlink" Target="https://www.st.com/resource/en/user_manual/um1720-stm32cube-usb-host-library-stmicroelectronics.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2.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3.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inz.dot</Template>
  <TotalTime>24</TotalTime>
  <Pages>90</Pages>
  <Words>16473</Words>
  <Characters>98841</Characters>
  <Application>Microsoft Office Word</Application>
  <DocSecurity>0</DocSecurity>
  <Lines>823</Lines>
  <Paragraphs>230</Paragraphs>
  <ScaleCrop>false</ScaleCrop>
  <HeadingPairs>
    <vt:vector size="2" baseType="variant">
      <vt:variant>
        <vt:lpstr>Tytuł</vt:lpstr>
      </vt:variant>
      <vt:variant>
        <vt:i4>1</vt:i4>
      </vt:variant>
    </vt:vector>
  </HeadingPairs>
  <TitlesOfParts>
    <vt:vector size="1" baseType="lpstr">
      <vt:lpstr>Szablon pracy dyplomowej</vt:lpstr>
    </vt:vector>
  </TitlesOfParts>
  <Manager>dr inż. Promotor</Manager>
  <Company>Akademia Górniczo-Hutnicza w Krakowie</Company>
  <LinksUpToDate>false</LinksUpToDate>
  <CharactersWithSpaces>115084</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Szafran_Nikodem_Praca_inżynierska</dc:title>
  <dc:subject/>
  <dc:creator>Autor;Nikodem Szafran</dc:creator>
  <cp:keywords/>
  <cp:lastModifiedBy>Jacek Kołodziej</cp:lastModifiedBy>
  <cp:revision>14</cp:revision>
  <cp:lastPrinted>2026-01-02T18:27:00Z</cp:lastPrinted>
  <dcterms:created xsi:type="dcterms:W3CDTF">2026-01-02T18:11:00Z</dcterms:created>
  <dcterms:modified xsi:type="dcterms:W3CDTF">2026-01-06T21:40:00Z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